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787A5" w14:textId="0232964F" w:rsidR="00FE5A9A" w:rsidRDefault="5EF9E6CC" w:rsidP="7C106B9F">
      <w:pPr>
        <w:pStyle w:val="Title"/>
      </w:pPr>
      <w:r>
        <w:t xml:space="preserve">Next-Gen IBM Db2 on Kubernetes: A </w:t>
      </w:r>
      <w:proofErr w:type="spellStart"/>
      <w:r>
        <w:t>GitOps</w:t>
      </w:r>
      <w:proofErr w:type="spellEnd"/>
      <w:r>
        <w:t xml:space="preserve"> Journey with </w:t>
      </w:r>
      <w:r w:rsidR="5BE5586F">
        <w:t>Argo CD</w:t>
      </w:r>
      <w:r>
        <w:t xml:space="preserve"> and Helm</w:t>
      </w:r>
    </w:p>
    <w:p w14:paraId="14F80F5D" w14:textId="6665B7D5" w:rsidR="7C106B9F" w:rsidRDefault="7C106B9F" w:rsidP="7C106B9F"/>
    <w:p w14:paraId="6514AC07" w14:textId="60C983BD" w:rsidR="0D869E07" w:rsidRDefault="0D869E07" w:rsidP="7C106B9F">
      <w:r>
        <w:rPr>
          <w:noProof/>
        </w:rPr>
        <w:drawing>
          <wp:inline distT="0" distB="0" distL="0" distR="0" wp14:anchorId="5F7AE02C" wp14:editId="3B063BEE">
            <wp:extent cx="5724525" cy="5724525"/>
            <wp:effectExtent l="0" t="0" r="0" b="0"/>
            <wp:docPr id="856500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00129" name=""/>
                    <pic:cNvPicPr/>
                  </pic:nvPicPr>
                  <pic:blipFill>
                    <a:blip r:embed="rId5">
                      <a:extLst>
                        <a:ext uri="{28A0092B-C50C-407E-A947-70E740481C1C}">
                          <a14:useLocalDpi xmlns:a14="http://schemas.microsoft.com/office/drawing/2010/main" val="0"/>
                        </a:ext>
                      </a:extLst>
                    </a:blip>
                    <a:stretch>
                      <a:fillRect/>
                    </a:stretch>
                  </pic:blipFill>
                  <pic:spPr>
                    <a:xfrm>
                      <a:off x="0" y="0"/>
                      <a:ext cx="5724525" cy="5724525"/>
                    </a:xfrm>
                    <a:prstGeom prst="rect">
                      <a:avLst/>
                    </a:prstGeom>
                  </pic:spPr>
                </pic:pic>
              </a:graphicData>
            </a:graphic>
          </wp:inline>
        </w:drawing>
      </w:r>
    </w:p>
    <w:p w14:paraId="381C9E48" w14:textId="02C94815" w:rsidR="0D869E07" w:rsidRDefault="0D869E07" w:rsidP="7C106B9F">
      <w:pPr>
        <w:pStyle w:val="Heading1"/>
        <w:numPr>
          <w:ilvl w:val="0"/>
          <w:numId w:val="35"/>
        </w:numPr>
      </w:pPr>
      <w:r>
        <w:t>Introduction: -</w:t>
      </w:r>
    </w:p>
    <w:p w14:paraId="7CC518F8" w14:textId="0310DA23" w:rsidR="756D67CC" w:rsidRDefault="756D67CC" w:rsidP="7C106B9F">
      <w:proofErr w:type="spellStart"/>
      <w:r>
        <w:t>GitOps</w:t>
      </w:r>
      <w:proofErr w:type="spellEnd"/>
      <w:r>
        <w:t xml:space="preserve"> with Argo CD uses Git as the single source of truth for managing Kubernetes deployments, enabling automated, declarative, and version-controlled operations. This approach ensures that infrastructure and application states are always aligned with what's defined in Git, reducing manual intervention and configuration drift.</w:t>
      </w:r>
    </w:p>
    <w:p w14:paraId="30EF8493" w14:textId="71C1A25E" w:rsidR="756D67CC" w:rsidRDefault="756D67CC" w:rsidP="7C106B9F">
      <w:r>
        <w:t xml:space="preserve"> </w:t>
      </w:r>
    </w:p>
    <w:p w14:paraId="100A2136" w14:textId="3CC61C31" w:rsidR="756D67CC" w:rsidRDefault="756D67CC" w:rsidP="7C106B9F">
      <w:r>
        <w:lastRenderedPageBreak/>
        <w:t xml:space="preserve">Argo CD continuously monitors Git repositories for changes and syncs them to the </w:t>
      </w:r>
      <w:r w:rsidR="0DC82F9F">
        <w:t xml:space="preserve">OpenShift and </w:t>
      </w:r>
      <w:r>
        <w:t xml:space="preserve">Kubernetes cluster. It enforces a desired state model, meaning any deviation from the Git-defined configuration is automatically corrected or flagged. This not only improves deployment consistency and security but also simplifies rollbacks and auditing. By combining </w:t>
      </w:r>
      <w:proofErr w:type="spellStart"/>
      <w:r>
        <w:t>GitOps</w:t>
      </w:r>
      <w:proofErr w:type="spellEnd"/>
      <w:r>
        <w:t xml:space="preserve"> principles with Argo CD, teams gain a powerful workflow for scalable, reliable, and transparent cloud-native application delivery.</w:t>
      </w:r>
    </w:p>
    <w:p w14:paraId="6ECF9562" w14:textId="6BFC5679" w:rsidR="790E0BC7" w:rsidRDefault="790E0BC7" w:rsidP="02A836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40" w:line="288" w:lineRule="auto"/>
        <w:rPr>
          <w:lang w:val="en-US"/>
        </w:rPr>
      </w:pPr>
      <w:r w:rsidRPr="02A83602">
        <w:rPr>
          <w:lang w:val="en-US"/>
        </w:rPr>
        <w:t xml:space="preserve">If you are new to Db2 containerization, check out </w:t>
      </w:r>
      <w:hyperlink r:id="rId6">
        <w:r w:rsidRPr="02A83602">
          <w:rPr>
            <w:rStyle w:val="Hyperlink"/>
            <w:b/>
            <w:bCs/>
            <w:color w:val="auto"/>
            <w:lang w:val="en-US"/>
          </w:rPr>
          <w:t>this</w:t>
        </w:r>
      </w:hyperlink>
      <w:r w:rsidRPr="02A83602">
        <w:rPr>
          <w:lang w:val="en-US"/>
        </w:rPr>
        <w:t xml:space="preserve"> IDUG blog which gives a comprehensive overview of the current gen Db2U operator and the underpinning Kubernetes concepts.</w:t>
      </w:r>
    </w:p>
    <w:p w14:paraId="400C9378" w14:textId="773E1A4C" w:rsidR="43DF62FC" w:rsidRDefault="43DF62FC" w:rsidP="7C106B9F">
      <w:pPr>
        <w:pStyle w:val="Heading1"/>
        <w:numPr>
          <w:ilvl w:val="0"/>
          <w:numId w:val="35"/>
        </w:numPr>
      </w:pPr>
      <w:r>
        <w:t>Enhancing Db2 Deployments with Argo CD</w:t>
      </w:r>
    </w:p>
    <w:p w14:paraId="63848AB4" w14:textId="6F7ABBB0" w:rsidR="43DF62FC" w:rsidRDefault="43DF62FC" w:rsidP="7C106B9F">
      <w:r>
        <w:t xml:space="preserve">Deploying IBM Db2 in a containerized Kubernetes platform becomes significantly more efficient and transparent when powered by Argo CD’s </w:t>
      </w:r>
      <w:proofErr w:type="spellStart"/>
      <w:r>
        <w:t>GitOps</w:t>
      </w:r>
      <w:proofErr w:type="spellEnd"/>
      <w:r>
        <w:t xml:space="preserve"> principles. </w:t>
      </w:r>
    </w:p>
    <w:p w14:paraId="5ED96324" w14:textId="64447290" w:rsidR="43DF62FC" w:rsidRDefault="43DF62FC" w:rsidP="7C106B9F">
      <w:pPr>
        <w:pStyle w:val="Heading2"/>
        <w:numPr>
          <w:ilvl w:val="0"/>
          <w:numId w:val="37"/>
        </w:numPr>
      </w:pPr>
      <w:r>
        <w:t>Real-Time Visibility into Kubernetes Resources</w:t>
      </w:r>
    </w:p>
    <w:p w14:paraId="21CD5AAE" w14:textId="3CD789C1" w:rsidR="1C2E2020" w:rsidRDefault="1C2E2020" w:rsidP="7C106B9F">
      <w:pPr>
        <w:pStyle w:val="ListParagraph"/>
        <w:numPr>
          <w:ilvl w:val="1"/>
          <w:numId w:val="37"/>
        </w:numPr>
      </w:pPr>
      <w:r>
        <w:t xml:space="preserve">Argo CD provides a live dashboard that visualizes all Kubernetes resources associated with your Db2 deployment, such as </w:t>
      </w:r>
      <w:r w:rsidR="631BA288">
        <w:t>d</w:t>
      </w:r>
      <w:r>
        <w:t xml:space="preserve">eployments, </w:t>
      </w:r>
      <w:r w:rsidR="5AFC6B87">
        <w:t>pods, db2</w:t>
      </w:r>
      <w:r w:rsidR="38E3DB15">
        <w:t>uengine, services</w:t>
      </w:r>
      <w:r>
        <w:t xml:space="preserve">, </w:t>
      </w:r>
      <w:proofErr w:type="spellStart"/>
      <w:r>
        <w:t>ConfigMaps</w:t>
      </w:r>
      <w:proofErr w:type="spellEnd"/>
      <w:r>
        <w:t xml:space="preserve">, </w:t>
      </w:r>
      <w:r w:rsidR="21AF9102">
        <w:t xml:space="preserve">Secrets, and </w:t>
      </w:r>
      <w:proofErr w:type="spellStart"/>
      <w:r w:rsidR="21AF9102">
        <w:t>PersistentVolumeClaims</w:t>
      </w:r>
      <w:proofErr w:type="spellEnd"/>
      <w:r w:rsidR="2E69A8F5">
        <w:t>.</w:t>
      </w:r>
    </w:p>
    <w:p w14:paraId="4EC46B83" w14:textId="3C03D43A" w:rsidR="2E69A8F5" w:rsidRDefault="0A0E2AD4" w:rsidP="7C106B9F">
      <w:pPr>
        <w:pStyle w:val="ListParagraph"/>
        <w:numPr>
          <w:ilvl w:val="1"/>
          <w:numId w:val="37"/>
        </w:numPr>
      </w:pPr>
      <w:r>
        <w:t>You can inspect the resource tree for your Db2 application and see how each component is connected and deployed.</w:t>
      </w:r>
    </w:p>
    <w:p w14:paraId="79DEFA00" w14:textId="342C9714" w:rsidR="10CCFD1F" w:rsidRDefault="10CCFD1F" w:rsidP="7C106B9F">
      <w:pPr>
        <w:pStyle w:val="Heading2"/>
        <w:numPr>
          <w:ilvl w:val="0"/>
          <w:numId w:val="37"/>
        </w:numPr>
      </w:pPr>
      <w:r>
        <w:t>Monitoring Db2 Operator and Application Pods</w:t>
      </w:r>
    </w:p>
    <w:p w14:paraId="24E161FC" w14:textId="1445BA2B" w:rsidR="6E5D1CDA" w:rsidRDefault="6E5D1CDA" w:rsidP="7C106B9F">
      <w:pPr>
        <w:pStyle w:val="ListParagraph"/>
        <w:numPr>
          <w:ilvl w:val="1"/>
          <w:numId w:val="37"/>
        </w:numPr>
      </w:pPr>
      <w:r>
        <w:t>Argo CD shows the status of the Db2 Operator pod, which orchestrates the lifecycle of Db2 instances.</w:t>
      </w:r>
    </w:p>
    <w:p w14:paraId="2B13811D" w14:textId="12155F03" w:rsidR="6E5D1CDA" w:rsidRDefault="5AFD8703" w:rsidP="7C106B9F">
      <w:pPr>
        <w:pStyle w:val="ListParagraph"/>
        <w:numPr>
          <w:ilvl w:val="1"/>
          <w:numId w:val="37"/>
        </w:numPr>
      </w:pPr>
      <w:r>
        <w:t>You can drill down into specific Db2 pods to:</w:t>
      </w:r>
    </w:p>
    <w:p w14:paraId="07AD8A28" w14:textId="4BE78196" w:rsidR="6E5D1CDA" w:rsidRDefault="6E5D1CDA" w:rsidP="7C106B9F">
      <w:pPr>
        <w:pStyle w:val="ListParagraph"/>
        <w:numPr>
          <w:ilvl w:val="2"/>
          <w:numId w:val="37"/>
        </w:numPr>
      </w:pPr>
      <w:r>
        <w:t>View health status and readiness probes.</w:t>
      </w:r>
    </w:p>
    <w:p w14:paraId="7B287CDA" w14:textId="1229957A" w:rsidR="6E5D1CDA" w:rsidRDefault="6E5D1CDA" w:rsidP="7C106B9F">
      <w:pPr>
        <w:pStyle w:val="ListParagraph"/>
        <w:numPr>
          <w:ilvl w:val="2"/>
          <w:numId w:val="37"/>
        </w:numPr>
      </w:pPr>
      <w:r>
        <w:t>Access live pod logs directly from the UI for troubleshooting and performance monitoring.</w:t>
      </w:r>
    </w:p>
    <w:p w14:paraId="6627463F" w14:textId="104DF2B7" w:rsidR="6E5D1CDA" w:rsidRDefault="6E5D1CDA" w:rsidP="7C106B9F">
      <w:pPr>
        <w:pStyle w:val="ListParagraph"/>
        <w:numPr>
          <w:ilvl w:val="2"/>
          <w:numId w:val="37"/>
        </w:numPr>
      </w:pPr>
      <w:r>
        <w:t xml:space="preserve">Restart or delete pods if needed, all within the </w:t>
      </w:r>
      <w:proofErr w:type="spellStart"/>
      <w:r>
        <w:t>GitOps</w:t>
      </w:r>
      <w:proofErr w:type="spellEnd"/>
      <w:r>
        <w:t xml:space="preserve"> workflow.</w:t>
      </w:r>
    </w:p>
    <w:p w14:paraId="10B734A2" w14:textId="3E3C1FD4" w:rsidR="212E47B7" w:rsidRDefault="212E47B7" w:rsidP="7C106B9F">
      <w:pPr>
        <w:pStyle w:val="Heading1"/>
        <w:numPr>
          <w:ilvl w:val="0"/>
          <w:numId w:val="37"/>
        </w:numPr>
      </w:pPr>
      <w:r>
        <w:t xml:space="preserve">Prerequisites for Next-Gen </w:t>
      </w:r>
      <w:proofErr w:type="spellStart"/>
      <w:r>
        <w:t>GitOps</w:t>
      </w:r>
      <w:proofErr w:type="spellEnd"/>
      <w:r>
        <w:t xml:space="preserve"> Deployment</w:t>
      </w:r>
    </w:p>
    <w:p w14:paraId="3CEC32FC" w14:textId="143D4642" w:rsidR="212E47B7" w:rsidRDefault="212E47B7" w:rsidP="7C106B9F">
      <w:r>
        <w:t xml:space="preserve">To successfully deploy IBM Db2 using </w:t>
      </w:r>
      <w:proofErr w:type="spellStart"/>
      <w:r>
        <w:t>GitOps</w:t>
      </w:r>
      <w:proofErr w:type="spellEnd"/>
      <w:r>
        <w:t xml:space="preserve"> principles with Argo CD and Helm, you’ll need a solid foundation. Here are the key prerequisites:</w:t>
      </w:r>
    </w:p>
    <w:p w14:paraId="2DF99194" w14:textId="1839A130" w:rsidR="579C9A1B" w:rsidRDefault="36655E1C" w:rsidP="7C106B9F">
      <w:pPr>
        <w:pStyle w:val="ListParagraph"/>
        <w:numPr>
          <w:ilvl w:val="0"/>
          <w:numId w:val="33"/>
        </w:numPr>
      </w:pPr>
      <w:r>
        <w:t xml:space="preserve">Kubernetes </w:t>
      </w:r>
      <w:r w:rsidR="76099514">
        <w:t>Version (</w:t>
      </w:r>
      <w:r>
        <w:t>v1.</w:t>
      </w:r>
      <w:r w:rsidR="0B2A6BC1">
        <w:t>31</w:t>
      </w:r>
      <w:r>
        <w:t xml:space="preserve"> or higher)</w:t>
      </w:r>
    </w:p>
    <w:p w14:paraId="18EFDA8A" w14:textId="5CF0C6D6" w:rsidR="579C9A1B" w:rsidRDefault="0E4C6196" w:rsidP="11D408B2">
      <w:pPr>
        <w:pStyle w:val="ListParagraph"/>
        <w:numPr>
          <w:ilvl w:val="0"/>
          <w:numId w:val="33"/>
        </w:numPr>
        <w:rPr>
          <w:lang w:val="en-US"/>
        </w:rPr>
      </w:pPr>
      <w:r>
        <w:t>Helm</w:t>
      </w:r>
      <w:r w:rsidR="718C8BD1">
        <w:t xml:space="preserve"> </w:t>
      </w:r>
      <w:r w:rsidR="718C8BD1" w:rsidRPr="11D408B2">
        <w:t>(</w:t>
      </w:r>
      <w:r w:rsidR="718C8BD1" w:rsidRPr="11D408B2">
        <w:rPr>
          <w:lang w:val="en-US"/>
        </w:rPr>
        <w:t>a widely adopted Kubernetes package manager)</w:t>
      </w:r>
    </w:p>
    <w:p w14:paraId="1E12EF98" w14:textId="2FBD0AAA" w:rsidR="14884296" w:rsidRDefault="36655E1C" w:rsidP="7C106B9F">
      <w:pPr>
        <w:pStyle w:val="ListParagraph"/>
        <w:numPr>
          <w:ilvl w:val="0"/>
          <w:numId w:val="33"/>
        </w:numPr>
      </w:pPr>
      <w:r>
        <w:t>Argo</w:t>
      </w:r>
      <w:r w:rsidR="11D4DB26">
        <w:t xml:space="preserve"> </w:t>
      </w:r>
      <w:r>
        <w:t>C</w:t>
      </w:r>
      <w:r w:rsidR="67CFFE68">
        <w:t>D</w:t>
      </w:r>
    </w:p>
    <w:p w14:paraId="18E95FED" w14:textId="0F73DE46" w:rsidR="14884296" w:rsidRDefault="570E6AA2" w:rsidP="7C106B9F">
      <w:pPr>
        <w:pStyle w:val="ListParagraph"/>
        <w:numPr>
          <w:ilvl w:val="0"/>
          <w:numId w:val="33"/>
        </w:numPr>
      </w:pPr>
      <w:r w:rsidRPr="3CA2023F">
        <w:t xml:space="preserve">Access to a </w:t>
      </w:r>
      <w:proofErr w:type="spellStart"/>
      <w:r w:rsidRPr="3CA2023F">
        <w:t>Github</w:t>
      </w:r>
      <w:proofErr w:type="spellEnd"/>
      <w:r w:rsidRPr="3CA2023F">
        <w:t xml:space="preserve"> repository with a personal access token for the git user</w:t>
      </w:r>
    </w:p>
    <w:p w14:paraId="01FCC153" w14:textId="5CCA5211" w:rsidR="7C106B9F" w:rsidRDefault="22007DD0" w:rsidP="02A83602">
      <w:pPr>
        <w:pStyle w:val="Heading1"/>
        <w:numPr>
          <w:ilvl w:val="0"/>
          <w:numId w:val="1"/>
        </w:numPr>
      </w:pPr>
      <w:r>
        <w:lastRenderedPageBreak/>
        <w:t>Installing Helm and</w:t>
      </w:r>
      <w:r w:rsidR="79B09641">
        <w:t xml:space="preserve"> setting up</w:t>
      </w:r>
      <w:r>
        <w:t xml:space="preserve"> Argo CD for Next-Gen </w:t>
      </w:r>
      <w:proofErr w:type="spellStart"/>
      <w:r>
        <w:t>GitOps</w:t>
      </w:r>
      <w:proofErr w:type="spellEnd"/>
      <w:r>
        <w:t xml:space="preserve"> Deployment</w:t>
      </w:r>
    </w:p>
    <w:p w14:paraId="7CB55562" w14:textId="57943987" w:rsidR="22007DD0" w:rsidRDefault="5F1727A8" w:rsidP="7C106B9F">
      <w:r>
        <w:t>In this blog, we’ll walk throug</w:t>
      </w:r>
      <w:r w:rsidR="3AB7A937">
        <w:t>h</w:t>
      </w:r>
      <w:r>
        <w:t xml:space="preserve"> the installation of Helm and Argo CD, two essential tools for enabling </w:t>
      </w:r>
      <w:proofErr w:type="spellStart"/>
      <w:r>
        <w:t>GitOps</w:t>
      </w:r>
      <w:proofErr w:type="spellEnd"/>
      <w:r w:rsidR="628E4CC3">
        <w:t xml:space="preserve"> </w:t>
      </w:r>
      <w:r>
        <w:t>driven deployments of IBM Db2 on Kubernetes.</w:t>
      </w:r>
    </w:p>
    <w:p w14:paraId="251BB02A" w14:textId="63CE6598" w:rsidR="56889A20" w:rsidRDefault="56889A20" w:rsidP="7C106B9F">
      <w:pPr>
        <w:pStyle w:val="Heading2"/>
        <w:numPr>
          <w:ilvl w:val="0"/>
          <w:numId w:val="29"/>
        </w:numPr>
      </w:pPr>
      <w:r>
        <w:t>Installing Helm</w:t>
      </w:r>
    </w:p>
    <w:p w14:paraId="0793A0BA" w14:textId="2FB14341" w:rsidR="6CA6C192" w:rsidRDefault="6CA6C192" w:rsidP="7C106B9F">
      <w:r>
        <w:t xml:space="preserve">To install Helm, follow the instructions at </w:t>
      </w:r>
      <w:hyperlink r:id="rId7" w:anchor="install">
        <w:r w:rsidRPr="7C106B9F">
          <w:rPr>
            <w:rStyle w:val="Hyperlink"/>
          </w:rPr>
          <w:t>https://github.com/helm/helm?tab=readme-ov-file#install</w:t>
        </w:r>
      </w:hyperlink>
    </w:p>
    <w:p w14:paraId="63EE43BC" w14:textId="1FDFBCDB" w:rsidR="26EE258B" w:rsidRDefault="26EE258B" w:rsidP="7C106B9F">
      <w:pPr>
        <w:pStyle w:val="Heading2"/>
        <w:numPr>
          <w:ilvl w:val="0"/>
          <w:numId w:val="29"/>
        </w:numPr>
      </w:pPr>
      <w:r w:rsidRPr="7C106B9F">
        <w:t>Install the Argo CD CLI</w:t>
      </w:r>
    </w:p>
    <w:p w14:paraId="30D39ACF" w14:textId="669A02E8" w:rsidR="26EE258B" w:rsidRDefault="26EE258B" w:rsidP="7C106B9F">
      <w:r>
        <w:t xml:space="preserve">You need to install the Argo CD Command Line Interface (CLI) to use the </w:t>
      </w:r>
      <w:proofErr w:type="spellStart"/>
      <w:r>
        <w:t>argocd</w:t>
      </w:r>
      <w:proofErr w:type="spellEnd"/>
      <w:r w:rsidR="59B5FF38">
        <w:t xml:space="preserve"> </w:t>
      </w:r>
      <w:r>
        <w:t>command</w:t>
      </w:r>
      <w:r w:rsidR="6C2048AC">
        <w:t>s</w:t>
      </w:r>
    </w:p>
    <w:p w14:paraId="2607C86D" w14:textId="22548111" w:rsidR="26EE258B" w:rsidRDefault="26EE258B" w:rsidP="7C106B9F">
      <w:r>
        <w:t>The installation method depends on your operating system. Here are common ways to install it:</w:t>
      </w:r>
    </w:p>
    <w:p w14:paraId="7BA6EFB0" w14:textId="4B7F2A7A" w:rsidR="26EE258B" w:rsidRDefault="26EE258B" w:rsidP="7C106B9F">
      <w:pPr>
        <w:pStyle w:val="ListParagraph"/>
        <w:numPr>
          <w:ilvl w:val="0"/>
          <w:numId w:val="26"/>
        </w:numPr>
      </w:pPr>
      <w:r>
        <w:t>Using a Package Manager (Recommended for macOS/Linux)</w:t>
      </w:r>
    </w:p>
    <w:p w14:paraId="7FFEA201" w14:textId="47F2FDC9" w:rsidR="26EE258B" w:rsidRDefault="26EE258B" w:rsidP="7C106B9F">
      <w:r>
        <w:t>macOS (using Homebrew):</w:t>
      </w:r>
    </w:p>
    <w:p w14:paraId="4AAE1CFD" w14:textId="58A0683C" w:rsidR="26EE258B" w:rsidRDefault="26EE258B" w:rsidP="3CA2023F">
      <w:pPr>
        <w:rPr>
          <w:rFonts w:ascii="Courier New" w:eastAsia="Courier New" w:hAnsi="Courier New" w:cs="Courier New"/>
        </w:rPr>
      </w:pPr>
      <w:r w:rsidRPr="3CA2023F">
        <w:rPr>
          <w:rFonts w:ascii="Courier New" w:eastAsia="Courier New" w:hAnsi="Courier New" w:cs="Courier New"/>
        </w:rPr>
        <w:t xml:space="preserve">brew install </w:t>
      </w:r>
      <w:proofErr w:type="spellStart"/>
      <w:r w:rsidRPr="3CA2023F">
        <w:rPr>
          <w:rFonts w:ascii="Courier New" w:eastAsia="Courier New" w:hAnsi="Courier New" w:cs="Courier New"/>
        </w:rPr>
        <w:t>argocd</w:t>
      </w:r>
      <w:proofErr w:type="spellEnd"/>
    </w:p>
    <w:p w14:paraId="323FBEF2" w14:textId="04911CED" w:rsidR="26EE258B" w:rsidRDefault="26EE258B" w:rsidP="7C106B9F">
      <w:r>
        <w:t>Linux (using a package manager like apt or yum): Installation varies. The most universal approach on Linux is often the direct download method below.</w:t>
      </w:r>
    </w:p>
    <w:p w14:paraId="6A335D15" w14:textId="5C86556E" w:rsidR="26EE258B" w:rsidRDefault="26EE258B" w:rsidP="7C106B9F">
      <w:pPr>
        <w:pStyle w:val="ListParagraph"/>
        <w:numPr>
          <w:ilvl w:val="0"/>
          <w:numId w:val="26"/>
        </w:numPr>
      </w:pPr>
      <w:r>
        <w:t>Direct Download and Manual Installation (Universal)</w:t>
      </w:r>
    </w:p>
    <w:p w14:paraId="51FB8AE0" w14:textId="6A72DD70" w:rsidR="26EE258B" w:rsidRDefault="26EE258B" w:rsidP="7C106B9F">
      <w:r w:rsidRPr="7C106B9F">
        <w:t>Download the latest release:</w:t>
      </w:r>
    </w:p>
    <w:p w14:paraId="580A4B01" w14:textId="7A92964F" w:rsidR="26EE258B" w:rsidRDefault="16F160DB" w:rsidP="30C14922">
      <w:pPr>
        <w:rPr>
          <w:rFonts w:ascii="Courier New" w:eastAsia="Courier New" w:hAnsi="Courier New" w:cs="Courier New"/>
        </w:rPr>
      </w:pPr>
      <w:r w:rsidRPr="30C14922">
        <w:rPr>
          <w:rFonts w:ascii="Courier New" w:eastAsia="Courier New" w:hAnsi="Courier New" w:cs="Courier New"/>
        </w:rPr>
        <w:t>curl -</w:t>
      </w:r>
      <w:proofErr w:type="spellStart"/>
      <w:r w:rsidRPr="30C14922">
        <w:rPr>
          <w:rFonts w:ascii="Courier New" w:eastAsia="Courier New" w:hAnsi="Courier New" w:cs="Courier New"/>
        </w:rPr>
        <w:t>sSL</w:t>
      </w:r>
      <w:proofErr w:type="spellEnd"/>
      <w:r w:rsidRPr="30C14922">
        <w:rPr>
          <w:rFonts w:ascii="Courier New" w:eastAsia="Courier New" w:hAnsi="Courier New" w:cs="Courier New"/>
        </w:rPr>
        <w:t xml:space="preserve"> -o /</w:t>
      </w:r>
      <w:proofErr w:type="spellStart"/>
      <w:r w:rsidRPr="30C14922">
        <w:rPr>
          <w:rFonts w:ascii="Courier New" w:eastAsia="Courier New" w:hAnsi="Courier New" w:cs="Courier New"/>
        </w:rPr>
        <w:t>usr</w:t>
      </w:r>
      <w:proofErr w:type="spellEnd"/>
      <w:r w:rsidRPr="30C14922">
        <w:rPr>
          <w:rFonts w:ascii="Courier New" w:eastAsia="Courier New" w:hAnsi="Courier New" w:cs="Courier New"/>
        </w:rPr>
        <w:t>/local/bin/</w:t>
      </w: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 </w:t>
      </w:r>
      <w:hyperlink r:id="rId8">
        <w:r w:rsidRPr="30C14922">
          <w:rPr>
            <w:rStyle w:val="Hyperlink"/>
            <w:rFonts w:ascii="Courier New" w:eastAsia="Courier New" w:hAnsi="Courier New" w:cs="Courier New"/>
          </w:rPr>
          <w:t>https://github.com/argoproj/argo-cd/releases/latest/download/argocd-linux-amd64</w:t>
        </w:r>
      </w:hyperlink>
    </w:p>
    <w:p w14:paraId="2F89E14E" w14:textId="63874BAB" w:rsidR="26EE258B" w:rsidRDefault="26EE258B" w:rsidP="7C106B9F">
      <w:r w:rsidRPr="7C106B9F">
        <w:t>(Note: Replace argocd-linux-amd64 with the appropriate binary for your system, e.g., argocd-darwin-amd64 for macOS.)</w:t>
      </w:r>
    </w:p>
    <w:p w14:paraId="53F7BEC2" w14:textId="27F5512B" w:rsidR="26EE258B" w:rsidRDefault="26EE258B" w:rsidP="7C106B9F">
      <w:pPr>
        <w:pStyle w:val="ListParagraph"/>
        <w:numPr>
          <w:ilvl w:val="0"/>
          <w:numId w:val="26"/>
        </w:numPr>
      </w:pPr>
      <w:r w:rsidRPr="7C106B9F">
        <w:t>Make it executable:</w:t>
      </w:r>
    </w:p>
    <w:p w14:paraId="1EBCB7B3" w14:textId="7690817B" w:rsidR="26EE258B" w:rsidRDefault="16F160DB" w:rsidP="30C14922">
      <w:pPr>
        <w:rPr>
          <w:rFonts w:ascii="Courier New" w:eastAsia="Courier New" w:hAnsi="Courier New" w:cs="Courier New"/>
        </w:rPr>
      </w:pPr>
      <w:proofErr w:type="spellStart"/>
      <w:r w:rsidRPr="30C14922">
        <w:rPr>
          <w:rFonts w:ascii="Courier New" w:eastAsia="Courier New" w:hAnsi="Courier New" w:cs="Courier New"/>
        </w:rPr>
        <w:t>chmod</w:t>
      </w:r>
      <w:proofErr w:type="spellEnd"/>
      <w:r w:rsidRPr="30C14922">
        <w:rPr>
          <w:rFonts w:ascii="Courier New" w:eastAsia="Courier New" w:hAnsi="Courier New" w:cs="Courier New"/>
        </w:rPr>
        <w:t xml:space="preserve"> +x /</w:t>
      </w:r>
      <w:proofErr w:type="spellStart"/>
      <w:r w:rsidRPr="30C14922">
        <w:rPr>
          <w:rFonts w:ascii="Courier New" w:eastAsia="Courier New" w:hAnsi="Courier New" w:cs="Courier New"/>
        </w:rPr>
        <w:t>usr</w:t>
      </w:r>
      <w:proofErr w:type="spellEnd"/>
      <w:r w:rsidRPr="30C14922">
        <w:rPr>
          <w:rFonts w:ascii="Courier New" w:eastAsia="Courier New" w:hAnsi="Courier New" w:cs="Courier New"/>
        </w:rPr>
        <w:t>/local/bin/</w:t>
      </w:r>
      <w:proofErr w:type="spellStart"/>
      <w:r w:rsidRPr="30C14922">
        <w:rPr>
          <w:rFonts w:ascii="Courier New" w:eastAsia="Courier New" w:hAnsi="Courier New" w:cs="Courier New"/>
        </w:rPr>
        <w:t>argocd</w:t>
      </w:r>
      <w:proofErr w:type="spellEnd"/>
    </w:p>
    <w:p w14:paraId="23D44214" w14:textId="59E12F0F" w:rsidR="26EE258B" w:rsidRDefault="26EE258B" w:rsidP="7C106B9F">
      <w:pPr>
        <w:pStyle w:val="ListParagraph"/>
        <w:numPr>
          <w:ilvl w:val="0"/>
          <w:numId w:val="26"/>
        </w:numPr>
      </w:pPr>
      <w:r w:rsidRPr="7C106B9F">
        <w:t>Verification</w:t>
      </w:r>
    </w:p>
    <w:p w14:paraId="4CAECB4F" w14:textId="002A5B25" w:rsidR="26EE258B" w:rsidRDefault="26EE258B" w:rsidP="7C106B9F">
      <w:r w:rsidRPr="7C106B9F">
        <w:t>After installation, verify that the command is available:</w:t>
      </w:r>
    </w:p>
    <w:p w14:paraId="01C2947F" w14:textId="01826859" w:rsidR="26EE258B" w:rsidRDefault="16F160DB" w:rsidP="30C14922">
      <w:pPr>
        <w:rPr>
          <w:rFonts w:ascii="Courier New" w:eastAsia="Courier New" w:hAnsi="Courier New" w:cs="Courier New"/>
        </w:rPr>
      </w:pP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 version</w:t>
      </w:r>
    </w:p>
    <w:p w14:paraId="51AB2CA3" w14:textId="69315FFC" w:rsidR="18FB5B6A" w:rsidRDefault="18FB5B6A" w:rsidP="7C106B9F">
      <w:pPr>
        <w:pStyle w:val="Heading2"/>
        <w:numPr>
          <w:ilvl w:val="0"/>
          <w:numId w:val="29"/>
        </w:numPr>
      </w:pPr>
      <w:r>
        <w:lastRenderedPageBreak/>
        <w:t xml:space="preserve">Setting Up Argo CD for </w:t>
      </w:r>
      <w:proofErr w:type="spellStart"/>
      <w:r>
        <w:t>GitOps</w:t>
      </w:r>
      <w:proofErr w:type="spellEnd"/>
      <w:r>
        <w:t>-Driven Db2 Deployments</w:t>
      </w:r>
    </w:p>
    <w:p w14:paraId="5C5D2B3E" w14:textId="73AE2147" w:rsidR="12C774B1" w:rsidRDefault="12C774B1" w:rsidP="7C106B9F">
      <w:r>
        <w:t xml:space="preserve">With Helm installed and your </w:t>
      </w:r>
      <w:r w:rsidR="28EEC1FB">
        <w:t>OpenShift/</w:t>
      </w:r>
      <w:r>
        <w:t xml:space="preserve">Kubernetes cluster ready, the next step in building a </w:t>
      </w:r>
      <w:proofErr w:type="spellStart"/>
      <w:r>
        <w:t>GitOps</w:t>
      </w:r>
      <w:proofErr w:type="spellEnd"/>
      <w:r>
        <w:t xml:space="preserve"> pipeline for IBM Db2 is installing Argo CD. Argo CD acts as the </w:t>
      </w:r>
      <w:proofErr w:type="spellStart"/>
      <w:r>
        <w:t>GitOps</w:t>
      </w:r>
      <w:proofErr w:type="spellEnd"/>
      <w:r>
        <w:t xml:space="preserve"> controller, continuously syncing your Git repository with your </w:t>
      </w:r>
      <w:r w:rsidR="66AE3F5A">
        <w:t>OpenShift/</w:t>
      </w:r>
      <w:r>
        <w:t>Kubernetes cluster and ensuring that your Db2 deployment</w:t>
      </w:r>
      <w:r w:rsidR="3E7AF10A">
        <w:t>s, l</w:t>
      </w:r>
      <w:r>
        <w:t>ike db2oltp or db2whmpp</w:t>
      </w:r>
      <w:r w:rsidR="35FEDFB1">
        <w:t xml:space="preserve">, </w:t>
      </w:r>
      <w:r>
        <w:t>stay in their desired state.</w:t>
      </w:r>
    </w:p>
    <w:p w14:paraId="274B5789" w14:textId="44D09856" w:rsidR="12C774B1" w:rsidRDefault="12C774B1" w:rsidP="7C106B9F">
      <w:r>
        <w:t>In this section, we’ll walk through the installation of Argo CD using Helm. This method is clean, repeatable, and aligns perfectly with the declarative infrastructure-as-code philosophy.</w:t>
      </w:r>
    </w:p>
    <w:p w14:paraId="34C581A9" w14:textId="63F41083" w:rsidR="12C774B1" w:rsidRDefault="12C774B1" w:rsidP="7C106B9F">
      <w:pPr>
        <w:pStyle w:val="Heading3"/>
        <w:numPr>
          <w:ilvl w:val="0"/>
          <w:numId w:val="27"/>
        </w:numPr>
        <w:rPr>
          <w:sz w:val="24"/>
          <w:szCs w:val="24"/>
        </w:rPr>
      </w:pPr>
      <w:r w:rsidRPr="7C106B9F">
        <w:rPr>
          <w:rStyle w:val="Heading4Char"/>
        </w:rPr>
        <w:t>Create a Dedicated Namespace</w:t>
      </w:r>
    </w:p>
    <w:p w14:paraId="5AB0E41B" w14:textId="01D5A74A" w:rsidR="0AA833E5" w:rsidRDefault="0AA833E5" w:rsidP="7C106B9F">
      <w:r w:rsidRPr="7C106B9F">
        <w:rPr>
          <w:rFonts w:ascii="Aptos" w:eastAsia="Aptos" w:hAnsi="Aptos" w:cs="Aptos"/>
        </w:rPr>
        <w:t>To keep things organized, we’ll start by creating a separate namespace for Argo CD:</w:t>
      </w:r>
    </w:p>
    <w:p w14:paraId="38218DE6" w14:textId="5ABAD13A" w:rsidR="0AA833E5" w:rsidRDefault="34816C12" w:rsidP="02A83602">
      <w:pPr>
        <w:ind w:left="720"/>
        <w:rPr>
          <w:rFonts w:ascii="Courier New" w:eastAsia="Courier New" w:hAnsi="Courier New" w:cs="Courier New"/>
        </w:rPr>
      </w:pPr>
      <w:r w:rsidRPr="02A83602">
        <w:rPr>
          <w:rFonts w:ascii="Courier New" w:eastAsia="Courier New" w:hAnsi="Courier New" w:cs="Courier New"/>
        </w:rPr>
        <w:t xml:space="preserve">kubectl create ns </w:t>
      </w:r>
      <w:proofErr w:type="spellStart"/>
      <w:r w:rsidRPr="02A83602">
        <w:rPr>
          <w:rFonts w:ascii="Courier New" w:eastAsia="Courier New" w:hAnsi="Courier New" w:cs="Courier New"/>
        </w:rPr>
        <w:t>argocd</w:t>
      </w:r>
      <w:proofErr w:type="spellEnd"/>
    </w:p>
    <w:p w14:paraId="2F1BF0A1" w14:textId="7C521628" w:rsidR="0AA833E5" w:rsidRDefault="0AA833E5" w:rsidP="7C106B9F">
      <w:r w:rsidRPr="7C106B9F">
        <w:rPr>
          <w:rFonts w:ascii="Aptos" w:eastAsia="Aptos" w:hAnsi="Aptos" w:cs="Aptos"/>
        </w:rPr>
        <w:t>This isolates Argo CD components from other workloads in your cluster.</w:t>
      </w:r>
    </w:p>
    <w:p w14:paraId="686AD4D4" w14:textId="1C990ACC" w:rsidR="0AA833E5" w:rsidRDefault="0AA833E5" w:rsidP="7C106B9F">
      <w:pPr>
        <w:rPr>
          <w:rFonts w:ascii="Aptos" w:eastAsia="Aptos" w:hAnsi="Aptos" w:cs="Aptos"/>
        </w:rPr>
      </w:pPr>
      <w:r w:rsidRPr="7C106B9F">
        <w:rPr>
          <w:rFonts w:ascii="Aptos" w:eastAsia="Aptos" w:hAnsi="Aptos" w:cs="Aptos"/>
        </w:rPr>
        <w:t xml:space="preserve">You can set the default namespace to </w:t>
      </w:r>
      <w:proofErr w:type="spellStart"/>
      <w:r w:rsidRPr="7C106B9F">
        <w:rPr>
          <w:rFonts w:ascii="Aptos" w:eastAsia="Aptos" w:hAnsi="Aptos" w:cs="Aptos"/>
        </w:rPr>
        <w:t>argocd</w:t>
      </w:r>
      <w:proofErr w:type="spellEnd"/>
    </w:p>
    <w:p w14:paraId="639878CC" w14:textId="3C669D1B" w:rsidR="0AA833E5" w:rsidRDefault="34816C12" w:rsidP="02A83602">
      <w:pPr>
        <w:ind w:left="720"/>
        <w:rPr>
          <w:rFonts w:ascii="Courier New" w:eastAsia="Courier New" w:hAnsi="Courier New" w:cs="Courier New"/>
        </w:rPr>
      </w:pPr>
      <w:r w:rsidRPr="02A83602">
        <w:rPr>
          <w:rFonts w:ascii="Courier New" w:eastAsia="Courier New" w:hAnsi="Courier New" w:cs="Courier New"/>
        </w:rPr>
        <w:t>kubectl config set-context --current --namespace=</w:t>
      </w:r>
      <w:proofErr w:type="spellStart"/>
      <w:r w:rsidRPr="02A83602">
        <w:rPr>
          <w:rFonts w:ascii="Courier New" w:eastAsia="Courier New" w:hAnsi="Courier New" w:cs="Courier New"/>
        </w:rPr>
        <w:t>argocd</w:t>
      </w:r>
      <w:proofErr w:type="spellEnd"/>
    </w:p>
    <w:p w14:paraId="7876CAAB" w14:textId="0725F0A7" w:rsidR="0AA833E5" w:rsidRDefault="0AA833E5" w:rsidP="7C106B9F">
      <w:pPr>
        <w:pStyle w:val="Heading3"/>
        <w:numPr>
          <w:ilvl w:val="0"/>
          <w:numId w:val="27"/>
        </w:numPr>
      </w:pPr>
      <w:r w:rsidRPr="7C106B9F">
        <w:t>Add the Argo CD Helm Repository</w:t>
      </w:r>
    </w:p>
    <w:p w14:paraId="3449575B" w14:textId="5C005E26" w:rsidR="0AA833E5" w:rsidRDefault="0AA833E5" w:rsidP="7C106B9F">
      <w:pPr>
        <w:rPr>
          <w:rFonts w:ascii="Aptos" w:eastAsia="Aptos" w:hAnsi="Aptos" w:cs="Aptos"/>
        </w:rPr>
      </w:pPr>
      <w:r w:rsidRPr="7C106B9F">
        <w:rPr>
          <w:rFonts w:ascii="Aptos" w:eastAsia="Aptos" w:hAnsi="Aptos" w:cs="Aptos"/>
        </w:rPr>
        <w:t>Next, add the official Argo CD Helm chart repository</w:t>
      </w:r>
    </w:p>
    <w:p w14:paraId="20570410" w14:textId="4CB34B0E" w:rsidR="0AA833E5" w:rsidRDefault="34816C12" w:rsidP="02A83602">
      <w:pPr>
        <w:ind w:left="720"/>
        <w:rPr>
          <w:rFonts w:ascii="Courier New" w:eastAsia="Courier New" w:hAnsi="Courier New" w:cs="Courier New"/>
        </w:rPr>
      </w:pPr>
      <w:r w:rsidRPr="02A83602">
        <w:rPr>
          <w:rFonts w:ascii="Courier New" w:eastAsia="Courier New" w:hAnsi="Courier New" w:cs="Courier New"/>
        </w:rPr>
        <w:t xml:space="preserve">helm </w:t>
      </w:r>
      <w:proofErr w:type="gramStart"/>
      <w:r w:rsidR="149CB5DA" w:rsidRPr="02A83602">
        <w:rPr>
          <w:rFonts w:ascii="Courier New" w:eastAsia="Courier New" w:hAnsi="Courier New" w:cs="Courier New"/>
        </w:rPr>
        <w:t>repo</w:t>
      </w:r>
      <w:proofErr w:type="gramEnd"/>
      <w:r w:rsidRPr="02A83602">
        <w:rPr>
          <w:rFonts w:ascii="Courier New" w:eastAsia="Courier New" w:hAnsi="Courier New" w:cs="Courier New"/>
        </w:rPr>
        <w:t xml:space="preserve"> add </w:t>
      </w:r>
      <w:proofErr w:type="spellStart"/>
      <w:r w:rsidRPr="02A83602">
        <w:rPr>
          <w:rFonts w:ascii="Courier New" w:eastAsia="Courier New" w:hAnsi="Courier New" w:cs="Courier New"/>
        </w:rPr>
        <w:t>argo</w:t>
      </w:r>
      <w:proofErr w:type="spellEnd"/>
      <w:r w:rsidRPr="02A83602">
        <w:rPr>
          <w:rFonts w:ascii="Courier New" w:eastAsia="Courier New" w:hAnsi="Courier New" w:cs="Courier New"/>
        </w:rPr>
        <w:t>-cd https://argoproj.github.io/argo-helm</w:t>
      </w:r>
    </w:p>
    <w:p w14:paraId="02EC4A4B" w14:textId="5BFEA711" w:rsidR="194CA7B8" w:rsidRDefault="5D3367B3" w:rsidP="02A83602">
      <w:pPr>
        <w:rPr>
          <w:rFonts w:ascii="Courier New" w:eastAsia="Courier New" w:hAnsi="Courier New" w:cs="Courier New"/>
        </w:rPr>
      </w:pPr>
      <w:r w:rsidRPr="02A83602">
        <w:rPr>
          <w:rFonts w:ascii="Aptos" w:eastAsia="Aptos" w:hAnsi="Aptos" w:cs="Aptos"/>
        </w:rPr>
        <w:t>Verify</w:t>
      </w:r>
      <w:r w:rsidR="1E92EF98" w:rsidRPr="02A83602">
        <w:rPr>
          <w:rFonts w:ascii="Aptos" w:eastAsia="Aptos" w:hAnsi="Aptos" w:cs="Aptos"/>
        </w:rPr>
        <w:t xml:space="preserve"> the repo has been added properly </w:t>
      </w:r>
    </w:p>
    <w:p w14:paraId="0FB0570F" w14:textId="7C26524D" w:rsidR="194CA7B8" w:rsidRDefault="2E33DC7D" w:rsidP="02A83602">
      <w:pPr>
        <w:ind w:left="720"/>
        <w:rPr>
          <w:rFonts w:ascii="Courier New" w:eastAsia="Courier New" w:hAnsi="Courier New" w:cs="Courier New"/>
        </w:rPr>
      </w:pPr>
      <w:r w:rsidRPr="02A83602">
        <w:rPr>
          <w:rFonts w:ascii="Courier New" w:eastAsia="Courier New" w:hAnsi="Courier New" w:cs="Courier New"/>
        </w:rPr>
        <w:t>helm repo list</w:t>
      </w:r>
    </w:p>
    <w:p w14:paraId="4A4A070E" w14:textId="542EBACF" w:rsidR="0AA833E5" w:rsidRDefault="0AA833E5" w:rsidP="7C106B9F">
      <w:pPr>
        <w:rPr>
          <w:rFonts w:ascii="Aptos" w:eastAsia="Aptos" w:hAnsi="Aptos" w:cs="Aptos"/>
        </w:rPr>
      </w:pPr>
      <w:r w:rsidRPr="7C106B9F">
        <w:rPr>
          <w:rFonts w:ascii="Aptos" w:eastAsia="Aptos" w:hAnsi="Aptos" w:cs="Aptos"/>
        </w:rPr>
        <w:t>This gives you access to the latest stable charts maintained by the Argo project.</w:t>
      </w:r>
    </w:p>
    <w:p w14:paraId="38889339" w14:textId="14CA1435" w:rsidR="0AA833E5" w:rsidRDefault="0AA833E5" w:rsidP="7C106B9F">
      <w:pPr>
        <w:pStyle w:val="Heading3"/>
        <w:numPr>
          <w:ilvl w:val="0"/>
          <w:numId w:val="27"/>
        </w:numPr>
      </w:pPr>
      <w:r w:rsidRPr="7C106B9F">
        <w:t>Install Argo CD Using Helm</w:t>
      </w:r>
    </w:p>
    <w:p w14:paraId="54296A0D" w14:textId="60BD89B9" w:rsidR="0AA833E5" w:rsidRDefault="0AA833E5" w:rsidP="7C106B9F">
      <w:pPr>
        <w:rPr>
          <w:rFonts w:ascii="Aptos" w:eastAsia="Aptos" w:hAnsi="Aptos" w:cs="Aptos"/>
        </w:rPr>
      </w:pPr>
      <w:r w:rsidRPr="7C106B9F">
        <w:rPr>
          <w:rFonts w:ascii="Aptos" w:eastAsia="Aptos" w:hAnsi="Aptos" w:cs="Aptos"/>
        </w:rPr>
        <w:t>Now deploy Argo CD into your cluster:</w:t>
      </w:r>
    </w:p>
    <w:p w14:paraId="6106692A" w14:textId="6939B00E" w:rsidR="0AA833E5" w:rsidRDefault="34816C12" w:rsidP="02A83602">
      <w:pPr>
        <w:ind w:left="720"/>
        <w:rPr>
          <w:rFonts w:ascii="Courier New" w:eastAsia="Courier New" w:hAnsi="Courier New" w:cs="Courier New"/>
        </w:rPr>
      </w:pPr>
      <w:r w:rsidRPr="02A83602">
        <w:rPr>
          <w:rFonts w:ascii="Courier New" w:eastAsia="Courier New" w:hAnsi="Courier New" w:cs="Courier New"/>
        </w:rPr>
        <w:t>helm install my-</w:t>
      </w:r>
      <w:proofErr w:type="spellStart"/>
      <w:r w:rsidRPr="02A83602">
        <w:rPr>
          <w:rFonts w:ascii="Courier New" w:eastAsia="Courier New" w:hAnsi="Courier New" w:cs="Courier New"/>
        </w:rPr>
        <w:t>argo</w:t>
      </w:r>
      <w:proofErr w:type="spellEnd"/>
      <w:r w:rsidRPr="02A83602">
        <w:rPr>
          <w:rFonts w:ascii="Courier New" w:eastAsia="Courier New" w:hAnsi="Courier New" w:cs="Courier New"/>
        </w:rPr>
        <w:t xml:space="preserve">-cd </w:t>
      </w:r>
      <w:proofErr w:type="spellStart"/>
      <w:r w:rsidRPr="02A83602">
        <w:rPr>
          <w:rFonts w:ascii="Courier New" w:eastAsia="Courier New" w:hAnsi="Courier New" w:cs="Courier New"/>
        </w:rPr>
        <w:t>argo</w:t>
      </w:r>
      <w:proofErr w:type="spellEnd"/>
      <w:r w:rsidRPr="02A83602">
        <w:rPr>
          <w:rFonts w:ascii="Courier New" w:eastAsia="Courier New" w:hAnsi="Courier New" w:cs="Courier New"/>
        </w:rPr>
        <w:t>-cd/</w:t>
      </w:r>
      <w:proofErr w:type="spellStart"/>
      <w:r w:rsidRPr="02A83602">
        <w:rPr>
          <w:rFonts w:ascii="Courier New" w:eastAsia="Courier New" w:hAnsi="Courier New" w:cs="Courier New"/>
        </w:rPr>
        <w:t>argo</w:t>
      </w:r>
      <w:proofErr w:type="spellEnd"/>
      <w:r w:rsidRPr="02A83602">
        <w:rPr>
          <w:rFonts w:ascii="Courier New" w:eastAsia="Courier New" w:hAnsi="Courier New" w:cs="Courier New"/>
        </w:rPr>
        <w:t>-cd</w:t>
      </w:r>
    </w:p>
    <w:p w14:paraId="3023AFEF" w14:textId="1E1204FD" w:rsidR="4442F2CC" w:rsidRDefault="4442F2CC" w:rsidP="7C106B9F">
      <w:pPr>
        <w:rPr>
          <w:rFonts w:ascii="Aptos" w:eastAsia="Aptos" w:hAnsi="Aptos" w:cs="Aptos"/>
        </w:rPr>
      </w:pPr>
      <w:r w:rsidRPr="7C106B9F">
        <w:rPr>
          <w:rFonts w:ascii="Aptos" w:eastAsia="Aptos" w:hAnsi="Aptos" w:cs="Aptos"/>
        </w:rPr>
        <w:t>Verify the deployment</w:t>
      </w:r>
    </w:p>
    <w:p w14:paraId="46447245" w14:textId="25E4EFFC" w:rsidR="48EDBE2A" w:rsidRDefault="48EDBE2A" w:rsidP="7C106B9F">
      <w:r>
        <w:rPr>
          <w:noProof/>
        </w:rPr>
        <w:drawing>
          <wp:inline distT="0" distB="0" distL="0" distR="0" wp14:anchorId="15DCF32D" wp14:editId="4360159F">
            <wp:extent cx="5724525" cy="419100"/>
            <wp:effectExtent l="0" t="0" r="0" b="0"/>
            <wp:docPr id="11680148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283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419100"/>
                    </a:xfrm>
                    <a:prstGeom prst="rect">
                      <a:avLst/>
                    </a:prstGeom>
                  </pic:spPr>
                </pic:pic>
              </a:graphicData>
            </a:graphic>
          </wp:inline>
        </w:drawing>
      </w:r>
    </w:p>
    <w:p w14:paraId="32BEC964" w14:textId="656345E4" w:rsidR="4442F2CC" w:rsidRDefault="4442F2CC" w:rsidP="7C106B9F">
      <w:r>
        <w:rPr>
          <w:noProof/>
        </w:rPr>
        <w:lastRenderedPageBreak/>
        <w:drawing>
          <wp:inline distT="0" distB="0" distL="0" distR="0" wp14:anchorId="0DC70DA4" wp14:editId="761BF95A">
            <wp:extent cx="5724525" cy="1247775"/>
            <wp:effectExtent l="0" t="0" r="0" b="0"/>
            <wp:docPr id="519371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4216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1247775"/>
                    </a:xfrm>
                    <a:prstGeom prst="rect">
                      <a:avLst/>
                    </a:prstGeom>
                  </pic:spPr>
                </pic:pic>
              </a:graphicData>
            </a:graphic>
          </wp:inline>
        </w:drawing>
      </w:r>
    </w:p>
    <w:p w14:paraId="3D00D184" w14:textId="28CAB7E0" w:rsidR="4442F2CC" w:rsidRDefault="4442F2CC" w:rsidP="7C106B9F">
      <w:r>
        <w:rPr>
          <w:noProof/>
        </w:rPr>
        <w:drawing>
          <wp:inline distT="0" distB="0" distL="0" distR="0" wp14:anchorId="63F2526C" wp14:editId="02543F78">
            <wp:extent cx="5819775" cy="881197"/>
            <wp:effectExtent l="0" t="0" r="0" b="0"/>
            <wp:docPr id="7467146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3264" name=""/>
                    <pic:cNvPicPr/>
                  </pic:nvPicPr>
                  <pic:blipFill>
                    <a:blip r:embed="rId11">
                      <a:extLst>
                        <a:ext uri="{28A0092B-C50C-407E-A947-70E740481C1C}">
                          <a14:useLocalDpi xmlns:a14="http://schemas.microsoft.com/office/drawing/2010/main"/>
                        </a:ext>
                      </a:extLst>
                    </a:blip>
                    <a:stretch>
                      <a:fillRect/>
                    </a:stretch>
                  </pic:blipFill>
                  <pic:spPr>
                    <a:xfrm>
                      <a:off x="0" y="0"/>
                      <a:ext cx="5819775" cy="881197"/>
                    </a:xfrm>
                    <a:prstGeom prst="rect">
                      <a:avLst/>
                    </a:prstGeom>
                  </pic:spPr>
                </pic:pic>
              </a:graphicData>
            </a:graphic>
          </wp:inline>
        </w:drawing>
      </w:r>
    </w:p>
    <w:p w14:paraId="5DA79607" w14:textId="611012BF" w:rsidR="4442F2CC" w:rsidRDefault="4442F2CC" w:rsidP="7C106B9F">
      <w:r>
        <w:rPr>
          <w:noProof/>
        </w:rPr>
        <w:drawing>
          <wp:inline distT="0" distB="0" distL="0" distR="0" wp14:anchorId="5AEB0EC0" wp14:editId="5029FEAC">
            <wp:extent cx="5724525" cy="1343025"/>
            <wp:effectExtent l="0" t="0" r="0" b="0"/>
            <wp:docPr id="229564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6276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1343025"/>
                    </a:xfrm>
                    <a:prstGeom prst="rect">
                      <a:avLst/>
                    </a:prstGeom>
                  </pic:spPr>
                </pic:pic>
              </a:graphicData>
            </a:graphic>
          </wp:inline>
        </w:drawing>
      </w:r>
    </w:p>
    <w:p w14:paraId="635AE990" w14:textId="4E334803" w:rsidR="0AA833E5" w:rsidRDefault="0AA833E5" w:rsidP="7C106B9F">
      <w:pPr>
        <w:rPr>
          <w:rFonts w:ascii="Aptos" w:eastAsia="Aptos" w:hAnsi="Aptos" w:cs="Aptos"/>
        </w:rPr>
      </w:pPr>
      <w:r w:rsidRPr="7C106B9F">
        <w:rPr>
          <w:rFonts w:ascii="Aptos" w:eastAsia="Aptos" w:hAnsi="Aptos" w:cs="Aptos"/>
        </w:rPr>
        <w:t>This installs Argo CD under the release name my-</w:t>
      </w:r>
      <w:proofErr w:type="spellStart"/>
      <w:r w:rsidRPr="7C106B9F">
        <w:rPr>
          <w:rFonts w:ascii="Aptos" w:eastAsia="Aptos" w:hAnsi="Aptos" w:cs="Aptos"/>
        </w:rPr>
        <w:t>argo</w:t>
      </w:r>
      <w:proofErr w:type="spellEnd"/>
      <w:r w:rsidRPr="7C106B9F">
        <w:rPr>
          <w:rFonts w:ascii="Aptos" w:eastAsia="Aptos" w:hAnsi="Aptos" w:cs="Aptos"/>
        </w:rPr>
        <w:t xml:space="preserve">-cd in the </w:t>
      </w:r>
      <w:proofErr w:type="spellStart"/>
      <w:r w:rsidRPr="7C106B9F">
        <w:rPr>
          <w:rFonts w:ascii="Aptos" w:eastAsia="Aptos" w:hAnsi="Aptos" w:cs="Aptos"/>
        </w:rPr>
        <w:t>argocd</w:t>
      </w:r>
      <w:proofErr w:type="spellEnd"/>
      <w:r w:rsidRPr="7C106B9F">
        <w:rPr>
          <w:rFonts w:ascii="Aptos" w:eastAsia="Aptos" w:hAnsi="Aptos" w:cs="Aptos"/>
        </w:rPr>
        <w:t xml:space="preserve"> namespace.</w:t>
      </w:r>
    </w:p>
    <w:p w14:paraId="4D985687" w14:textId="3C4DC6F7" w:rsidR="0AA833E5" w:rsidRDefault="0AA833E5" w:rsidP="7C106B9F">
      <w:pPr>
        <w:rPr>
          <w:rFonts w:ascii="Aptos" w:eastAsia="Aptos" w:hAnsi="Aptos" w:cs="Aptos"/>
        </w:rPr>
      </w:pPr>
      <w:r w:rsidRPr="7C106B9F">
        <w:rPr>
          <w:rFonts w:ascii="Aptos" w:eastAsia="Aptos" w:hAnsi="Aptos" w:cs="Aptos"/>
        </w:rPr>
        <w:t>Reference: -</w:t>
      </w:r>
    </w:p>
    <w:p w14:paraId="515FACED" w14:textId="007EB413" w:rsidR="0AA833E5" w:rsidRDefault="0AA833E5" w:rsidP="7C106B9F">
      <w:pPr>
        <w:rPr>
          <w:rFonts w:ascii="Aptos" w:eastAsia="Aptos" w:hAnsi="Aptos" w:cs="Aptos"/>
        </w:rPr>
      </w:pPr>
      <w:r w:rsidRPr="7C106B9F">
        <w:rPr>
          <w:rFonts w:ascii="Aptos" w:eastAsia="Aptos" w:hAnsi="Aptos" w:cs="Aptos"/>
        </w:rPr>
        <w:t xml:space="preserve">For advanced configuration options, visit: </w:t>
      </w:r>
      <w:hyperlink r:id="rId13">
        <w:r w:rsidRPr="7C106B9F">
          <w:rPr>
            <w:rStyle w:val="Hyperlink"/>
            <w:rFonts w:ascii="Aptos" w:eastAsia="Aptos" w:hAnsi="Aptos" w:cs="Aptos"/>
          </w:rPr>
          <w:t>https://github.com/argoproj/argo-helm/tree/main/charts/argo-cd</w:t>
        </w:r>
      </w:hyperlink>
    </w:p>
    <w:p w14:paraId="5E827913" w14:textId="5C31F41C" w:rsidR="17AF8047" w:rsidRDefault="17AF8047" w:rsidP="7C106B9F">
      <w:pPr>
        <w:pStyle w:val="Heading3"/>
        <w:numPr>
          <w:ilvl w:val="0"/>
          <w:numId w:val="27"/>
        </w:numPr>
        <w:rPr>
          <w:sz w:val="24"/>
          <w:szCs w:val="24"/>
        </w:rPr>
      </w:pPr>
      <w:r w:rsidRPr="7C106B9F">
        <w:t xml:space="preserve">Install </w:t>
      </w:r>
      <w:r w:rsidR="55B6E289" w:rsidRPr="7C106B9F">
        <w:t>Route</w:t>
      </w:r>
      <w:r w:rsidRPr="7C106B9F">
        <w:t xml:space="preserve"> to </w:t>
      </w:r>
      <w:r w:rsidR="5D82B510" w:rsidRPr="7C106B9F">
        <w:t xml:space="preserve">host </w:t>
      </w:r>
      <w:r w:rsidRPr="7C106B9F">
        <w:t>Argo CD UI (</w:t>
      </w:r>
      <w:r w:rsidR="71AB1EAD" w:rsidRPr="7C106B9F">
        <w:t>OpenShift cluster</w:t>
      </w:r>
      <w:r w:rsidRPr="7C106B9F">
        <w:t xml:space="preserve"> Only)</w:t>
      </w:r>
    </w:p>
    <w:p w14:paraId="45C5EC5D" w14:textId="7D4AF8A2" w:rsidR="0D85B4A2" w:rsidRDefault="4610739F" w:rsidP="7C106B9F">
      <w:pPr>
        <w:rPr>
          <w:rFonts w:ascii="Aptos" w:eastAsia="Aptos" w:hAnsi="Aptos" w:cs="Aptos"/>
        </w:rPr>
      </w:pPr>
      <w:r w:rsidRPr="11D408B2">
        <w:rPr>
          <w:rFonts w:ascii="Aptos" w:eastAsia="Aptos" w:hAnsi="Aptos" w:cs="Aptos"/>
        </w:rPr>
        <w:t>If you're deploying Argo CD on an OpenShift cluster, exposing the Argo CD UI requires creating a</w:t>
      </w:r>
      <w:r w:rsidR="4B4B62FF" w:rsidRPr="11D408B2">
        <w:rPr>
          <w:rFonts w:ascii="Aptos" w:eastAsia="Aptos" w:hAnsi="Aptos" w:cs="Aptos"/>
        </w:rPr>
        <w:t>n Open Shift</w:t>
      </w:r>
      <w:r w:rsidRPr="11D408B2">
        <w:rPr>
          <w:rFonts w:ascii="Aptos" w:eastAsia="Aptos" w:hAnsi="Aptos" w:cs="Aptos"/>
        </w:rPr>
        <w:t xml:space="preserve"> Route resource. This allows you to access the Argo CD dashboard externally via a secure URL.</w:t>
      </w:r>
    </w:p>
    <w:p w14:paraId="5B6D7BD5" w14:textId="189A0889" w:rsidR="7C106B9F" w:rsidRDefault="0D85B4A2" w:rsidP="7C106B9F">
      <w:r w:rsidRPr="02A83602">
        <w:rPr>
          <w:rFonts w:ascii="Aptos" w:eastAsia="Aptos" w:hAnsi="Aptos" w:cs="Aptos"/>
        </w:rPr>
        <w:t xml:space="preserve"> Run the following command to create the Route:</w:t>
      </w:r>
    </w:p>
    <w:p w14:paraId="0A618101" w14:textId="47E5AA62" w:rsidR="0D85B4A2" w:rsidRDefault="42172023" w:rsidP="02A83602">
      <w:pPr>
        <w:ind w:left="720"/>
        <w:rPr>
          <w:rFonts w:ascii="Courier New" w:eastAsia="Courier New" w:hAnsi="Courier New" w:cs="Courier New"/>
        </w:rPr>
      </w:pPr>
      <w:r w:rsidRPr="02A83602">
        <w:rPr>
          <w:rFonts w:ascii="Courier New" w:eastAsia="Courier New" w:hAnsi="Courier New" w:cs="Courier New"/>
        </w:rPr>
        <w:t>oc create route passthrough route-</w:t>
      </w:r>
      <w:proofErr w:type="spellStart"/>
      <w:r w:rsidRPr="02A83602">
        <w:rPr>
          <w:rFonts w:ascii="Courier New" w:eastAsia="Courier New" w:hAnsi="Courier New" w:cs="Courier New"/>
        </w:rPr>
        <w:t>argocd</w:t>
      </w:r>
      <w:proofErr w:type="spellEnd"/>
      <w:r w:rsidRPr="02A83602">
        <w:rPr>
          <w:rFonts w:ascii="Courier New" w:eastAsia="Courier New" w:hAnsi="Courier New" w:cs="Courier New"/>
        </w:rPr>
        <w:t>-passthrough --service=my-</w:t>
      </w:r>
      <w:proofErr w:type="spellStart"/>
      <w:r w:rsidRPr="02A83602">
        <w:rPr>
          <w:rFonts w:ascii="Courier New" w:eastAsia="Courier New" w:hAnsi="Courier New" w:cs="Courier New"/>
        </w:rPr>
        <w:t>argo</w:t>
      </w:r>
      <w:proofErr w:type="spellEnd"/>
      <w:r w:rsidRPr="02A83602">
        <w:rPr>
          <w:rFonts w:ascii="Courier New" w:eastAsia="Courier New" w:hAnsi="Courier New" w:cs="Courier New"/>
        </w:rPr>
        <w:t>-cd-</w:t>
      </w:r>
      <w:proofErr w:type="spellStart"/>
      <w:r w:rsidRPr="02A83602">
        <w:rPr>
          <w:rFonts w:ascii="Courier New" w:eastAsia="Courier New" w:hAnsi="Courier New" w:cs="Courier New"/>
        </w:rPr>
        <w:t>argocd</w:t>
      </w:r>
      <w:proofErr w:type="spellEnd"/>
      <w:r w:rsidRPr="02A83602">
        <w:rPr>
          <w:rFonts w:ascii="Courier New" w:eastAsia="Courier New" w:hAnsi="Courier New" w:cs="Courier New"/>
        </w:rPr>
        <w:t>-server --port=https</w:t>
      </w:r>
    </w:p>
    <w:p w14:paraId="057481AE" w14:textId="2A0DE2C7" w:rsidR="30C14922" w:rsidRDefault="4610739F" w:rsidP="11D408B2">
      <w:pPr>
        <w:rPr>
          <w:rFonts w:ascii="Aptos" w:eastAsia="Aptos" w:hAnsi="Aptos" w:cs="Aptos"/>
        </w:rPr>
      </w:pPr>
      <w:r w:rsidRPr="11D408B2">
        <w:rPr>
          <w:rFonts w:ascii="Aptos" w:eastAsia="Aptos" w:hAnsi="Aptos" w:cs="Aptos"/>
        </w:rPr>
        <w:t>Once the route is created, you can retrieve the URL with:</w:t>
      </w:r>
    </w:p>
    <w:p w14:paraId="7EE1284F" w14:textId="6924254C" w:rsidR="4610739F" w:rsidRDefault="4610739F">
      <w:r>
        <w:rPr>
          <w:noProof/>
        </w:rPr>
        <w:drawing>
          <wp:inline distT="0" distB="0" distL="0" distR="0" wp14:anchorId="2F7E1601" wp14:editId="179D676F">
            <wp:extent cx="5829300" cy="543163"/>
            <wp:effectExtent l="0" t="0" r="0" b="0"/>
            <wp:docPr id="1398593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3239" name=""/>
                    <pic:cNvPicPr/>
                  </pic:nvPicPr>
                  <pic:blipFill>
                    <a:blip r:embed="rId14">
                      <a:extLst>
                        <a:ext uri="{28A0092B-C50C-407E-A947-70E740481C1C}">
                          <a14:useLocalDpi xmlns:a14="http://schemas.microsoft.com/office/drawing/2010/main"/>
                        </a:ext>
                      </a:extLst>
                    </a:blip>
                    <a:stretch>
                      <a:fillRect/>
                    </a:stretch>
                  </pic:blipFill>
                  <pic:spPr>
                    <a:xfrm>
                      <a:off x="0" y="0"/>
                      <a:ext cx="5829300" cy="543163"/>
                    </a:xfrm>
                    <a:prstGeom prst="rect">
                      <a:avLst/>
                    </a:prstGeom>
                  </pic:spPr>
                </pic:pic>
              </a:graphicData>
            </a:graphic>
          </wp:inline>
        </w:drawing>
      </w:r>
      <w:r w:rsidR="221B80F1">
        <w:t>You can read</w:t>
      </w:r>
      <w:r w:rsidR="4C901109">
        <w:t xml:space="preserve"> </w:t>
      </w:r>
      <w:r w:rsidR="74F6985C">
        <w:t>more about</w:t>
      </w:r>
      <w:r w:rsidR="5F22D032">
        <w:t xml:space="preserve"> OpenShift routes</w:t>
      </w:r>
      <w:r w:rsidR="474E70C6">
        <w:t xml:space="preserve"> </w:t>
      </w:r>
      <w:r w:rsidR="1E826BB6">
        <w:t xml:space="preserve">at the blog </w:t>
      </w:r>
      <w:hyperlink r:id="rId15" w:anchor=":~:text=The%20resulting%20route%20resource%20should,in%20a%20PEM%2Dencoded%20file">
        <w:r w:rsidR="1E826BB6" w:rsidRPr="11D408B2">
          <w:rPr>
            <w:rStyle w:val="Hyperlink"/>
          </w:rPr>
          <w:t>here</w:t>
        </w:r>
      </w:hyperlink>
      <w:r w:rsidR="1E826BB6">
        <w:t>.</w:t>
      </w:r>
    </w:p>
    <w:p w14:paraId="149E49E1" w14:textId="39D434AB" w:rsidR="38BC0043" w:rsidRDefault="38BC0043" w:rsidP="7C106B9F">
      <w:pPr>
        <w:pStyle w:val="Heading3"/>
        <w:numPr>
          <w:ilvl w:val="0"/>
          <w:numId w:val="27"/>
        </w:numPr>
      </w:pPr>
      <w:r w:rsidRPr="7C106B9F">
        <w:lastRenderedPageBreak/>
        <w:t xml:space="preserve">Access the Argo CD UI via </w:t>
      </w:r>
      <w:r w:rsidR="40309CB1" w:rsidRPr="7C106B9F">
        <w:t>Route Host/Post</w:t>
      </w:r>
    </w:p>
    <w:p w14:paraId="7431DBB5" w14:textId="7DFB7745" w:rsidR="78A9BDF9" w:rsidRDefault="78A9BDF9" w:rsidP="7C106B9F">
      <w:pPr>
        <w:rPr>
          <w:rFonts w:ascii="Aptos" w:eastAsia="Aptos" w:hAnsi="Aptos" w:cs="Aptos"/>
        </w:rPr>
      </w:pPr>
      <w:r w:rsidRPr="7C106B9F">
        <w:rPr>
          <w:rFonts w:ascii="Aptos" w:eastAsia="Aptos" w:hAnsi="Aptos" w:cs="Aptos"/>
        </w:rPr>
        <w:t>Once the Route is created, OpenShift automatically assigns a hostname that exposes the Argo CD UI externally. You can retrieve this hostname using the following command:</w:t>
      </w:r>
    </w:p>
    <w:p w14:paraId="32044894" w14:textId="6B863AFC" w:rsidR="78A9BDF9" w:rsidRDefault="78A9BDF9" w:rsidP="02A83602">
      <w:pPr>
        <w:ind w:left="720"/>
        <w:rPr>
          <w:rFonts w:ascii="Courier New" w:eastAsia="Courier New" w:hAnsi="Courier New" w:cs="Courier New"/>
        </w:rPr>
      </w:pPr>
      <w:r w:rsidRPr="02A83602">
        <w:rPr>
          <w:rFonts w:ascii="Courier New" w:eastAsia="Courier New" w:hAnsi="Courier New" w:cs="Courier New"/>
        </w:rPr>
        <w:t xml:space="preserve">oc get route -n </w:t>
      </w:r>
      <w:proofErr w:type="spellStart"/>
      <w:r w:rsidRPr="02A83602">
        <w:rPr>
          <w:rFonts w:ascii="Courier New" w:eastAsia="Courier New" w:hAnsi="Courier New" w:cs="Courier New"/>
        </w:rPr>
        <w:t>argocd</w:t>
      </w:r>
      <w:proofErr w:type="spellEnd"/>
    </w:p>
    <w:p w14:paraId="098C7076" w14:textId="283E6791" w:rsidR="78A9BDF9" w:rsidRDefault="78A9BDF9" w:rsidP="7C106B9F">
      <w:r w:rsidRPr="7C106B9F">
        <w:rPr>
          <w:rFonts w:ascii="Aptos" w:eastAsia="Aptos" w:hAnsi="Aptos" w:cs="Aptos"/>
        </w:rPr>
        <w:t>In this example, the Argo CD UI is accessible at: https://route-argocd-passthrough-argocd.apps.deb2.cp.fyre.ibm.com</w:t>
      </w:r>
    </w:p>
    <w:p w14:paraId="185212FD" w14:textId="272864DD" w:rsidR="78A9BDF9" w:rsidRDefault="78A9BDF9" w:rsidP="7C106B9F">
      <w:pPr>
        <w:rPr>
          <w:rFonts w:ascii="Aptos" w:eastAsia="Aptos" w:hAnsi="Aptos" w:cs="Aptos"/>
        </w:rPr>
      </w:pPr>
      <w:r w:rsidRPr="7C106B9F">
        <w:rPr>
          <w:rFonts w:ascii="Aptos" w:eastAsia="Aptos" w:hAnsi="Aptos" w:cs="Aptos"/>
        </w:rPr>
        <w:t>Paste this URL into your browser to open the Argo CD dashboard.</w:t>
      </w:r>
    </w:p>
    <w:p w14:paraId="4147C174" w14:textId="104509F6" w:rsidR="62FCBB4F" w:rsidRDefault="62FCBB4F" w:rsidP="7C106B9F">
      <w:r>
        <w:rPr>
          <w:noProof/>
        </w:rPr>
        <w:drawing>
          <wp:inline distT="0" distB="0" distL="0" distR="0" wp14:anchorId="6D540FDA" wp14:editId="3BC1DBFF">
            <wp:extent cx="5724525" cy="3009900"/>
            <wp:effectExtent l="0" t="0" r="0" b="0"/>
            <wp:docPr id="885402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24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3009900"/>
                    </a:xfrm>
                    <a:prstGeom prst="rect">
                      <a:avLst/>
                    </a:prstGeom>
                  </pic:spPr>
                </pic:pic>
              </a:graphicData>
            </a:graphic>
          </wp:inline>
        </w:drawing>
      </w:r>
    </w:p>
    <w:p w14:paraId="1C756DBC" w14:textId="4DDFDF51" w:rsidR="7D573C0B" w:rsidRDefault="7D573C0B" w:rsidP="7C106B9F">
      <w:pPr>
        <w:pStyle w:val="Heading3"/>
        <w:numPr>
          <w:ilvl w:val="0"/>
          <w:numId w:val="27"/>
        </w:numPr>
      </w:pPr>
      <w:r>
        <w:t>Log in to the Argo CD UI</w:t>
      </w:r>
    </w:p>
    <w:p w14:paraId="62F27C0F" w14:textId="43D63362" w:rsidR="7D573C0B" w:rsidRDefault="7D573C0B" w:rsidP="7C106B9F">
      <w:r>
        <w:t>Once you've reached the Argo CD login page via your</w:t>
      </w:r>
      <w:r w:rsidR="0595C198">
        <w:t xml:space="preserve"> OpenShift route or </w:t>
      </w:r>
      <w:proofErr w:type="spellStart"/>
      <w:r w:rsidR="0595C198">
        <w:t>LoadBalancer</w:t>
      </w:r>
      <w:proofErr w:type="spellEnd"/>
      <w:r w:rsidR="0595C198">
        <w:t xml:space="preserve"> host (for cloud providers)</w:t>
      </w:r>
      <w:r>
        <w:t>, use the following credentials to sign in:</w:t>
      </w:r>
    </w:p>
    <w:p w14:paraId="0E8364B2" w14:textId="5E3E2829" w:rsidR="7D573C0B" w:rsidRDefault="7D573C0B" w:rsidP="7C106B9F">
      <w:r>
        <w:t>Username: -</w:t>
      </w:r>
      <w:r w:rsidR="62FCBB4F">
        <w:t xml:space="preserve"> admin</w:t>
      </w:r>
    </w:p>
    <w:p w14:paraId="7F57B75F" w14:textId="546C61F5" w:rsidR="52475B6A" w:rsidRDefault="71AFECA1" w:rsidP="7C106B9F">
      <w:r>
        <w:t>Password: -</w:t>
      </w:r>
      <w:r w:rsidR="7B7375AE">
        <w:t xml:space="preserve"> </w:t>
      </w:r>
      <w:r w:rsidR="09E049B4" w:rsidRPr="30C14922">
        <w:rPr>
          <w:rFonts w:ascii="Courier New" w:eastAsia="Courier New" w:hAnsi="Courier New" w:cs="Courier New"/>
        </w:rPr>
        <w:t xml:space="preserve">echo "$(kubectl -n </w:t>
      </w:r>
      <w:proofErr w:type="spellStart"/>
      <w:r w:rsidR="09E049B4" w:rsidRPr="30C14922">
        <w:rPr>
          <w:rFonts w:ascii="Courier New" w:eastAsia="Courier New" w:hAnsi="Courier New" w:cs="Courier New"/>
        </w:rPr>
        <w:t>argocd</w:t>
      </w:r>
      <w:proofErr w:type="spellEnd"/>
      <w:r w:rsidR="09E049B4" w:rsidRPr="30C14922">
        <w:rPr>
          <w:rFonts w:ascii="Courier New" w:eastAsia="Courier New" w:hAnsi="Courier New" w:cs="Courier New"/>
        </w:rPr>
        <w:t xml:space="preserve"> get secret </w:t>
      </w:r>
      <w:proofErr w:type="spellStart"/>
      <w:r w:rsidR="09E049B4" w:rsidRPr="30C14922">
        <w:rPr>
          <w:rFonts w:ascii="Courier New" w:eastAsia="Courier New" w:hAnsi="Courier New" w:cs="Courier New"/>
        </w:rPr>
        <w:t>argocd</w:t>
      </w:r>
      <w:proofErr w:type="spellEnd"/>
      <w:r w:rsidR="09E049B4" w:rsidRPr="30C14922">
        <w:rPr>
          <w:rFonts w:ascii="Courier New" w:eastAsia="Courier New" w:hAnsi="Courier New" w:cs="Courier New"/>
        </w:rPr>
        <w:t xml:space="preserve">-initial-admin-secret -o </w:t>
      </w:r>
      <w:proofErr w:type="spellStart"/>
      <w:r w:rsidR="09E049B4" w:rsidRPr="30C14922">
        <w:rPr>
          <w:rFonts w:ascii="Courier New" w:eastAsia="Courier New" w:hAnsi="Courier New" w:cs="Courier New"/>
        </w:rPr>
        <w:t>jsonpath</w:t>
      </w:r>
      <w:proofErr w:type="spellEnd"/>
      <w:r w:rsidR="09E049B4" w:rsidRPr="30C14922">
        <w:rPr>
          <w:rFonts w:ascii="Courier New" w:eastAsia="Courier New" w:hAnsi="Courier New" w:cs="Courier New"/>
        </w:rPr>
        <w:t>="{.</w:t>
      </w:r>
      <w:proofErr w:type="spellStart"/>
      <w:proofErr w:type="gramStart"/>
      <w:r w:rsidR="09E049B4" w:rsidRPr="30C14922">
        <w:rPr>
          <w:rFonts w:ascii="Courier New" w:eastAsia="Courier New" w:hAnsi="Courier New" w:cs="Courier New"/>
        </w:rPr>
        <w:t>data.password</w:t>
      </w:r>
      <w:proofErr w:type="spellEnd"/>
      <w:proofErr w:type="gramEnd"/>
      <w:r w:rsidR="09E049B4" w:rsidRPr="30C14922">
        <w:rPr>
          <w:rFonts w:ascii="Courier New" w:eastAsia="Courier New" w:hAnsi="Courier New" w:cs="Courier New"/>
        </w:rPr>
        <w:t>}" | base64 -d)"</w:t>
      </w:r>
    </w:p>
    <w:p w14:paraId="1C9A9FEA" w14:textId="60DDE453" w:rsidR="2806CBD7" w:rsidRDefault="7A007895" w:rsidP="7C106B9F">
      <w:r>
        <w:t>Note: -</w:t>
      </w:r>
      <w:r w:rsidR="79190614">
        <w:t xml:space="preserve"> This command fetches the secret from the </w:t>
      </w:r>
      <w:proofErr w:type="spellStart"/>
      <w:r w:rsidR="79190614">
        <w:t>argocd</w:t>
      </w:r>
      <w:proofErr w:type="spellEnd"/>
      <w:r w:rsidR="79190614">
        <w:t xml:space="preserve"> namespace and decodes the password.</w:t>
      </w:r>
    </w:p>
    <w:p w14:paraId="1DAA9EBD" w14:textId="05D5323F" w:rsidR="1E1AF649" w:rsidRDefault="1E1AF649" w:rsidP="7C106B9F">
      <w:r>
        <w:t xml:space="preserve">Once logged in, you’ll land on the Argo CD dashboard where you can start managing your </w:t>
      </w:r>
      <w:proofErr w:type="spellStart"/>
      <w:r>
        <w:t>GitOps</w:t>
      </w:r>
      <w:proofErr w:type="spellEnd"/>
      <w:r>
        <w:t xml:space="preserve"> workflows.</w:t>
      </w:r>
    </w:p>
    <w:p w14:paraId="50E4C1DE" w14:textId="425D5E74" w:rsidR="1E1AF649" w:rsidRDefault="1E1AF649" w:rsidP="7C106B9F">
      <w:pPr>
        <w:rPr>
          <w:rFonts w:ascii="Aptos" w:eastAsia="Aptos" w:hAnsi="Aptos" w:cs="Aptos"/>
        </w:rPr>
      </w:pPr>
      <w:r w:rsidRPr="7C106B9F">
        <w:rPr>
          <w:rFonts w:ascii="Aptos" w:eastAsia="Aptos" w:hAnsi="Aptos" w:cs="Aptos"/>
        </w:rPr>
        <w:t>Once you login to the Argo Cd UI you will see something like:</w:t>
      </w:r>
    </w:p>
    <w:p w14:paraId="2916D19E" w14:textId="67586A04" w:rsidR="1E1AF649" w:rsidRDefault="1E1AF649" w:rsidP="7C106B9F">
      <w:r>
        <w:rPr>
          <w:noProof/>
        </w:rPr>
        <w:lastRenderedPageBreak/>
        <w:drawing>
          <wp:inline distT="0" distB="0" distL="0" distR="0" wp14:anchorId="0080CDDC" wp14:editId="10237811">
            <wp:extent cx="5724525" cy="3028950"/>
            <wp:effectExtent l="0" t="0" r="0" b="0"/>
            <wp:docPr id="18494297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974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1203D383" w14:textId="033263FE" w:rsidR="559C20A9" w:rsidRDefault="559C20A9" w:rsidP="7C106B9F">
      <w:pPr>
        <w:pStyle w:val="Heading3"/>
        <w:numPr>
          <w:ilvl w:val="0"/>
          <w:numId w:val="27"/>
        </w:numPr>
      </w:pPr>
      <w:r>
        <w:t xml:space="preserve">(Cloud Providers): Expose Argo CD UI via </w:t>
      </w:r>
      <w:r w:rsidR="5DE55D0F">
        <w:t xml:space="preserve">Load Balancer </w:t>
      </w:r>
    </w:p>
    <w:p w14:paraId="702F0F5A" w14:textId="3D17F1E7" w:rsidR="559C20A9" w:rsidRDefault="559C20A9" w:rsidP="7C106B9F">
      <w:r>
        <w:t xml:space="preserve">If you're using a managed Kubernetes service such as AWS EKS, Azure AKS, or Google GKE, you don't need to install or configure </w:t>
      </w:r>
      <w:proofErr w:type="spellStart"/>
      <w:r>
        <w:t>HAProxy</w:t>
      </w:r>
      <w:proofErr w:type="spellEnd"/>
      <w:r>
        <w:t xml:space="preserve">. These platforms provide built-in support for external service exposure using the </w:t>
      </w:r>
      <w:proofErr w:type="spellStart"/>
      <w:r>
        <w:t>LoadBalancer</w:t>
      </w:r>
      <w:proofErr w:type="spellEnd"/>
      <w:r>
        <w:t xml:space="preserve"> type.</w:t>
      </w:r>
    </w:p>
    <w:p w14:paraId="6553AB32" w14:textId="63329348" w:rsidR="559C20A9" w:rsidRDefault="559C20A9" w:rsidP="7C106B9F">
      <w:r>
        <w:t>Change Argo CD Service Type</w:t>
      </w:r>
    </w:p>
    <w:p w14:paraId="71A38450" w14:textId="4552D2C8" w:rsidR="559C20A9" w:rsidRDefault="559C20A9" w:rsidP="7C106B9F">
      <w:r>
        <w:t>To expose the Argo CD UI, simply patch the service to use a cloud-native load balancer:</w:t>
      </w:r>
    </w:p>
    <w:p w14:paraId="27C2F802" w14:textId="4D8AB0A7" w:rsidR="559C20A9" w:rsidRDefault="5D5C3EA3" w:rsidP="30C14922">
      <w:pPr>
        <w:rPr>
          <w:rFonts w:ascii="Courier New" w:eastAsia="Courier New" w:hAnsi="Courier New" w:cs="Courier New"/>
        </w:rPr>
      </w:pPr>
      <w:r w:rsidRPr="30C14922">
        <w:rPr>
          <w:rFonts w:ascii="Courier New" w:eastAsia="Courier New" w:hAnsi="Courier New" w:cs="Courier New"/>
        </w:rPr>
        <w:t>kubectl patch svc my-</w:t>
      </w:r>
      <w:proofErr w:type="spellStart"/>
      <w:r w:rsidRPr="30C14922">
        <w:rPr>
          <w:rFonts w:ascii="Courier New" w:eastAsia="Courier New" w:hAnsi="Courier New" w:cs="Courier New"/>
        </w:rPr>
        <w:t>argo</w:t>
      </w:r>
      <w:proofErr w:type="spellEnd"/>
      <w:r w:rsidRPr="30C14922">
        <w:rPr>
          <w:rFonts w:ascii="Courier New" w:eastAsia="Courier New" w:hAnsi="Courier New" w:cs="Courier New"/>
        </w:rPr>
        <w:t>-cd-</w:t>
      </w: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-server -n </w:t>
      </w: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 -p '{"spec": {"type": "</w:t>
      </w:r>
      <w:proofErr w:type="spellStart"/>
      <w:r w:rsidRPr="30C14922">
        <w:rPr>
          <w:rFonts w:ascii="Courier New" w:eastAsia="Courier New" w:hAnsi="Courier New" w:cs="Courier New"/>
        </w:rPr>
        <w:t>LoadBalancer</w:t>
      </w:r>
      <w:proofErr w:type="spellEnd"/>
      <w:r w:rsidRPr="30C14922">
        <w:rPr>
          <w:rFonts w:ascii="Courier New" w:eastAsia="Courier New" w:hAnsi="Courier New" w:cs="Courier New"/>
        </w:rPr>
        <w:t>"}}'</w:t>
      </w:r>
    </w:p>
    <w:p w14:paraId="348ACEA3" w14:textId="7E9F5FB3" w:rsidR="52AB833B" w:rsidRDefault="52AB833B" w:rsidP="7C106B9F">
      <w:r>
        <w:t>After a few moments, check the service details</w:t>
      </w:r>
    </w:p>
    <w:p w14:paraId="514F7526" w14:textId="09F764E0" w:rsidR="52AB833B" w:rsidRDefault="60082459" w:rsidP="30C14922">
      <w:pPr>
        <w:rPr>
          <w:rFonts w:ascii="Courier New" w:eastAsia="Courier New" w:hAnsi="Courier New" w:cs="Courier New"/>
        </w:rPr>
      </w:pPr>
      <w:r w:rsidRPr="30C14922">
        <w:rPr>
          <w:rFonts w:ascii="Courier New" w:eastAsia="Courier New" w:hAnsi="Courier New" w:cs="Courier New"/>
        </w:rPr>
        <w:t>kubectl get svc my-</w:t>
      </w:r>
      <w:proofErr w:type="spellStart"/>
      <w:r w:rsidRPr="30C14922">
        <w:rPr>
          <w:rFonts w:ascii="Courier New" w:eastAsia="Courier New" w:hAnsi="Courier New" w:cs="Courier New"/>
        </w:rPr>
        <w:t>argo</w:t>
      </w:r>
      <w:proofErr w:type="spellEnd"/>
      <w:r w:rsidRPr="30C14922">
        <w:rPr>
          <w:rFonts w:ascii="Courier New" w:eastAsia="Courier New" w:hAnsi="Courier New" w:cs="Courier New"/>
        </w:rPr>
        <w:t>-cd-</w:t>
      </w: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-server -n </w:t>
      </w:r>
      <w:proofErr w:type="spellStart"/>
      <w:r w:rsidRPr="30C14922">
        <w:rPr>
          <w:rFonts w:ascii="Courier New" w:eastAsia="Courier New" w:hAnsi="Courier New" w:cs="Courier New"/>
        </w:rPr>
        <w:t>argocd</w:t>
      </w:r>
      <w:proofErr w:type="spellEnd"/>
    </w:p>
    <w:p w14:paraId="68FE755C" w14:textId="735D5DE9" w:rsidR="52AB833B" w:rsidRDefault="52AB833B" w:rsidP="7C106B9F">
      <w:r>
        <w:t>You should see an external IP or hostname assigned:</w:t>
      </w:r>
    </w:p>
    <w:p w14:paraId="5A362D1B" w14:textId="6DD38945" w:rsidR="69215BD8" w:rsidRDefault="69215BD8" w:rsidP="7C106B9F">
      <w:r>
        <w:rPr>
          <w:noProof/>
        </w:rPr>
        <w:drawing>
          <wp:inline distT="0" distB="0" distL="0" distR="0" wp14:anchorId="20467D05" wp14:editId="10B1CD73">
            <wp:extent cx="5724525" cy="361950"/>
            <wp:effectExtent l="0" t="0" r="0" b="0"/>
            <wp:docPr id="1810736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627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61950"/>
                    </a:xfrm>
                    <a:prstGeom prst="rect">
                      <a:avLst/>
                    </a:prstGeom>
                  </pic:spPr>
                </pic:pic>
              </a:graphicData>
            </a:graphic>
          </wp:inline>
        </w:drawing>
      </w:r>
    </w:p>
    <w:p w14:paraId="0EC02650" w14:textId="03742174" w:rsidR="52AB833B" w:rsidRDefault="52AB833B" w:rsidP="7C106B9F">
      <w:r>
        <w:t>Access the UI. Open a browser and visit:</w:t>
      </w:r>
    </w:p>
    <w:p w14:paraId="56DB9954" w14:textId="239F3D4B" w:rsidR="52AB833B" w:rsidRDefault="52AB833B" w:rsidP="7C106B9F">
      <w:r>
        <w:t>https://&lt;LoadBalancer-Hostname&gt;</w:t>
      </w:r>
    </w:p>
    <w:p w14:paraId="341FD1D0" w14:textId="622EE275" w:rsidR="52AB833B" w:rsidRDefault="52AB833B" w:rsidP="7C106B9F">
      <w:r>
        <w:t>For example: https://a1b2c3d4e5f6.elb.amazonaws.com</w:t>
      </w:r>
    </w:p>
    <w:p w14:paraId="7982FE15" w14:textId="72884E62" w:rsidR="52AB833B" w:rsidRDefault="52AB833B" w:rsidP="7C106B9F">
      <w:r>
        <w:t>This will take you to the Argo CD login screen.</w:t>
      </w:r>
    </w:p>
    <w:p w14:paraId="2FF429D2" w14:textId="21368673" w:rsidR="0D75E293" w:rsidRDefault="0D75E293" w:rsidP="7C106B9F">
      <w:pPr>
        <w:pStyle w:val="Heading3"/>
        <w:numPr>
          <w:ilvl w:val="0"/>
          <w:numId w:val="27"/>
        </w:numPr>
      </w:pPr>
      <w:r>
        <w:lastRenderedPageBreak/>
        <w:t>Log in to Argo CD CLI from the Cluster</w:t>
      </w:r>
    </w:p>
    <w:p w14:paraId="24302009" w14:textId="3EF71FCC" w:rsidR="0D75E293" w:rsidRDefault="0D75E293" w:rsidP="7C106B9F">
      <w:r>
        <w:t xml:space="preserve">Once the Argo CD UI is exposed—either via </w:t>
      </w:r>
      <w:r w:rsidR="050C892F">
        <w:t>route (OpenShift</w:t>
      </w:r>
      <w:r w:rsidR="685F8B98">
        <w:t xml:space="preserve"> </w:t>
      </w:r>
      <w:r w:rsidR="1B13B202">
        <w:t>cluster</w:t>
      </w:r>
      <w:r>
        <w:t xml:space="preserve">) or </w:t>
      </w:r>
      <w:proofErr w:type="spellStart"/>
      <w:r>
        <w:t>LoadBalancer</w:t>
      </w:r>
      <w:proofErr w:type="spellEnd"/>
      <w:r>
        <w:t xml:space="preserve"> (for cloud providers)—you can also interact with Argo CD using its CLI tool directly from within the cluster.</w:t>
      </w:r>
    </w:p>
    <w:p w14:paraId="1F18C78C" w14:textId="67D6F756" w:rsidR="0D75E293" w:rsidRDefault="0D75E293" w:rsidP="7C106B9F">
      <w:r>
        <w:t>CLI Login Command</w:t>
      </w:r>
    </w:p>
    <w:p w14:paraId="743E96E0" w14:textId="69DFD721" w:rsidR="0D75E293" w:rsidRDefault="0D75E293" w:rsidP="7C106B9F">
      <w:r>
        <w:t>Run the following command from a node or pod that has the Argo CD CLI installed:</w:t>
      </w:r>
    </w:p>
    <w:p w14:paraId="22E1DFE0" w14:textId="0CE681A5" w:rsidR="0D75E293" w:rsidRDefault="2580186D" w:rsidP="02A83602">
      <w:pPr>
        <w:ind w:left="720"/>
        <w:rPr>
          <w:rFonts w:ascii="Courier New" w:eastAsia="Courier New" w:hAnsi="Courier New" w:cs="Courier New"/>
        </w:rPr>
      </w:pPr>
      <w:proofErr w:type="spellStart"/>
      <w:r w:rsidRPr="02A83602">
        <w:rPr>
          <w:rFonts w:ascii="Courier New" w:eastAsia="Courier New" w:hAnsi="Courier New" w:cs="Courier New"/>
        </w:rPr>
        <w:t>argocd</w:t>
      </w:r>
      <w:proofErr w:type="spellEnd"/>
      <w:r w:rsidRPr="02A83602">
        <w:rPr>
          <w:rFonts w:ascii="Courier New" w:eastAsia="Courier New" w:hAnsi="Courier New" w:cs="Courier New"/>
        </w:rPr>
        <w:t xml:space="preserve"> login </w:t>
      </w:r>
      <w:r w:rsidR="33473B14" w:rsidRPr="02A83602">
        <w:rPr>
          <w:rFonts w:ascii="Courier New" w:eastAsia="Courier New" w:hAnsi="Courier New" w:cs="Courier New"/>
        </w:rPr>
        <w:t>route-argocd-passthrough-argocd.apps.deb2.cp.fyre.ibm.com</w:t>
      </w:r>
      <w:r w:rsidRPr="02A83602">
        <w:rPr>
          <w:rFonts w:ascii="Courier New" w:eastAsia="Courier New" w:hAnsi="Courier New" w:cs="Courier New"/>
        </w:rPr>
        <w:t xml:space="preserve"> --insecure --</w:t>
      </w:r>
      <w:proofErr w:type="spellStart"/>
      <w:r w:rsidRPr="02A83602">
        <w:rPr>
          <w:rFonts w:ascii="Courier New" w:eastAsia="Courier New" w:hAnsi="Courier New" w:cs="Courier New"/>
        </w:rPr>
        <w:t>grpc</w:t>
      </w:r>
      <w:proofErr w:type="spellEnd"/>
      <w:r w:rsidRPr="02A83602">
        <w:rPr>
          <w:rFonts w:ascii="Courier New" w:eastAsia="Courier New" w:hAnsi="Courier New" w:cs="Courier New"/>
        </w:rPr>
        <w:t>-web</w:t>
      </w:r>
    </w:p>
    <w:p w14:paraId="24691A30" w14:textId="2BF82018" w:rsidR="0D75E293" w:rsidRDefault="0D75E293" w:rsidP="7C106B9F">
      <w:r>
        <w:t xml:space="preserve">Replace </w:t>
      </w:r>
      <w:r w:rsidR="2C593373">
        <w:t>the hostname</w:t>
      </w:r>
      <w:r>
        <w:t xml:space="preserve"> with your actual </w:t>
      </w:r>
      <w:r w:rsidR="6B646B12">
        <w:t>route or</w:t>
      </w:r>
      <w:r>
        <w:t xml:space="preserve"> </w:t>
      </w:r>
      <w:proofErr w:type="spellStart"/>
      <w:r>
        <w:t>LoadBalancer</w:t>
      </w:r>
      <w:proofErr w:type="spellEnd"/>
      <w:r>
        <w:t xml:space="preserve"> IP/hostname</w:t>
      </w:r>
      <w:r w:rsidR="5B623F58">
        <w:t xml:space="preserve">. </w:t>
      </w:r>
    </w:p>
    <w:p w14:paraId="7BD6DCFF" w14:textId="385B0B70" w:rsidR="74511F27" w:rsidRDefault="74511F27" w:rsidP="7C106B9F">
      <w:r>
        <w:t>Provide Credentials</w:t>
      </w:r>
    </w:p>
    <w:p w14:paraId="576451B5" w14:textId="6E291555" w:rsidR="74511F27" w:rsidRDefault="74511F27" w:rsidP="7C106B9F">
      <w:r>
        <w:t>When prompted, enter:</w:t>
      </w:r>
    </w:p>
    <w:p w14:paraId="1660B805" w14:textId="731476B6" w:rsidR="74511F27" w:rsidRDefault="74511F27" w:rsidP="7C106B9F">
      <w:r>
        <w:t>Username: admin</w:t>
      </w:r>
    </w:p>
    <w:p w14:paraId="40AAC116" w14:textId="5FB4F72D" w:rsidR="74511F27" w:rsidRDefault="74511F27" w:rsidP="7C106B9F">
      <w:r>
        <w:t>Password: Use the same password retrieved earlier:</w:t>
      </w:r>
    </w:p>
    <w:p w14:paraId="2BBF2A53" w14:textId="60526EBA" w:rsidR="74511F27" w:rsidRDefault="74511F27" w:rsidP="7C106B9F">
      <w:r>
        <w:t xml:space="preserve">You should see output </w:t>
      </w:r>
      <w:r w:rsidR="1FBFE506">
        <w:t>like</w:t>
      </w:r>
      <w:r>
        <w:t>:</w:t>
      </w:r>
    </w:p>
    <w:p w14:paraId="1A7E9FA6" w14:textId="1F2275C1" w:rsidR="39354C04" w:rsidRDefault="39354C04" w:rsidP="7C106B9F">
      <w:r>
        <w:rPr>
          <w:noProof/>
        </w:rPr>
        <w:drawing>
          <wp:inline distT="0" distB="0" distL="0" distR="0" wp14:anchorId="351A37F4" wp14:editId="4DD21D10">
            <wp:extent cx="5724525" cy="419100"/>
            <wp:effectExtent l="0" t="0" r="0" b="0"/>
            <wp:docPr id="1145935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3561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5" cy="419100"/>
                    </a:xfrm>
                    <a:prstGeom prst="rect">
                      <a:avLst/>
                    </a:prstGeom>
                  </pic:spPr>
                </pic:pic>
              </a:graphicData>
            </a:graphic>
          </wp:inline>
        </w:drawing>
      </w:r>
    </w:p>
    <w:p w14:paraId="5C3F355E" w14:textId="2114B9B7" w:rsidR="7FA637D5" w:rsidRDefault="7FA637D5" w:rsidP="7C106B9F">
      <w:pPr>
        <w:pStyle w:val="Heading3"/>
        <w:numPr>
          <w:ilvl w:val="0"/>
          <w:numId w:val="27"/>
        </w:numPr>
      </w:pPr>
      <w:r>
        <w:t>Connect a GitHub Repository to Argo CD</w:t>
      </w:r>
    </w:p>
    <w:p w14:paraId="46D27557" w14:textId="0CD489F2" w:rsidR="7FA637D5" w:rsidRDefault="275E3BA4" w:rsidP="7C106B9F">
      <w:pPr>
        <w:rPr>
          <w:ins w:id="0" w:author="Debmalya Deb" w:date="2025-11-06T14:57:00Z" w16du:dateUtc="2025-11-06T14:57:43Z"/>
        </w:rPr>
      </w:pPr>
      <w:r>
        <w:t xml:space="preserve">With Argo CD now accessible via UI and CLI, the next step is to connect your </w:t>
      </w:r>
      <w:proofErr w:type="spellStart"/>
      <w:r>
        <w:t>GitOps</w:t>
      </w:r>
      <w:proofErr w:type="spellEnd"/>
      <w:r>
        <w:t xml:space="preserve"> repository</w:t>
      </w:r>
      <w:r w:rsidR="00349605">
        <w:t xml:space="preserve">, </w:t>
      </w:r>
      <w:r>
        <w:t>typically hosted on GitHub</w:t>
      </w:r>
      <w:r w:rsidR="1203FA5B">
        <w:t xml:space="preserve"> for Enterprise</w:t>
      </w:r>
      <w:r w:rsidR="58E33892">
        <w:t xml:space="preserve">, </w:t>
      </w:r>
      <w:r>
        <w:t>so Argo CD can start tracking and deploying your Kubernetes manifests.</w:t>
      </w:r>
    </w:p>
    <w:p w14:paraId="51A8BB82" w14:textId="1A758EE0" w:rsidR="2A157EED" w:rsidRDefault="2A157EED" w:rsidP="7C106B9F">
      <w:r>
        <w:t xml:space="preserve">We can either go for 11.1 or 11.2. </w:t>
      </w:r>
    </w:p>
    <w:p w14:paraId="33C45A15" w14:textId="3789D952" w:rsidR="38325E0F" w:rsidRDefault="67FB2CBE" w:rsidP="7C106B9F">
      <w:pPr>
        <w:pStyle w:val="ListParagraph"/>
        <w:numPr>
          <w:ilvl w:val="0"/>
          <w:numId w:val="25"/>
        </w:numPr>
      </w:pPr>
      <w:r>
        <w:t>Add Repository via CLI</w:t>
      </w:r>
    </w:p>
    <w:p w14:paraId="5EE45E90" w14:textId="736477F6" w:rsidR="38325E0F" w:rsidRDefault="38325E0F" w:rsidP="7C106B9F">
      <w:r>
        <w:t>Use the Argo CD CLI to register your GitHub repository:</w:t>
      </w:r>
    </w:p>
    <w:p w14:paraId="69C76AD6" w14:textId="31AC73EC" w:rsidR="38325E0F" w:rsidRDefault="67FB2CBE" w:rsidP="7C106B9F">
      <w:proofErr w:type="spellStart"/>
      <w:r w:rsidRPr="3CA2023F">
        <w:rPr>
          <w:rFonts w:ascii="Courier New" w:eastAsia="Courier New" w:hAnsi="Courier New" w:cs="Courier New"/>
        </w:rPr>
        <w:t>argocd</w:t>
      </w:r>
      <w:proofErr w:type="spellEnd"/>
      <w:r w:rsidRPr="3CA2023F">
        <w:rPr>
          <w:rFonts w:ascii="Courier New" w:eastAsia="Courier New" w:hAnsi="Courier New" w:cs="Courier New"/>
        </w:rPr>
        <w:t xml:space="preserve"> repo add </w:t>
      </w:r>
      <w:r w:rsidR="03F65230" w:rsidRPr="3CA2023F">
        <w:rPr>
          <w:rFonts w:ascii="Courier New" w:eastAsia="Courier New" w:hAnsi="Courier New" w:cs="Courier New"/>
        </w:rPr>
        <w:t>https://github.</w:t>
      </w:r>
      <w:r w:rsidR="2D3D7E96" w:rsidRPr="3CA2023F">
        <w:rPr>
          <w:rFonts w:ascii="Courier New" w:eastAsia="Courier New" w:hAnsi="Courier New" w:cs="Courier New"/>
        </w:rPr>
        <w:t>acme</w:t>
      </w:r>
      <w:r w:rsidR="569F27EA" w:rsidRPr="3CA2023F">
        <w:rPr>
          <w:rFonts w:ascii="Courier New" w:eastAsia="Courier New" w:hAnsi="Courier New" w:cs="Courier New"/>
        </w:rPr>
        <w:t>.com/db2-operator.git</w:t>
      </w:r>
      <w:r w:rsidR="569F27EA">
        <w:t xml:space="preserve"> (This is an example repo</w:t>
      </w:r>
      <w:r w:rsidR="2ED3A63E">
        <w:t xml:space="preserve"> where ACME is a</w:t>
      </w:r>
      <w:r w:rsidR="69991D40">
        <w:t xml:space="preserve"> fictional</w:t>
      </w:r>
      <w:r w:rsidR="2ED3A63E">
        <w:t xml:space="preserve"> </w:t>
      </w:r>
      <w:r w:rsidR="680F1DC5">
        <w:t>company</w:t>
      </w:r>
      <w:r w:rsidR="569F27EA">
        <w:t xml:space="preserve"> </w:t>
      </w:r>
      <w:r w:rsidR="238427A0">
        <w:t>using</w:t>
      </w:r>
      <w:r w:rsidR="164486C4">
        <w:t xml:space="preserve"> GitHub enterprise)</w:t>
      </w:r>
    </w:p>
    <w:p w14:paraId="2882D0E1" w14:textId="00422590" w:rsidR="38325E0F" w:rsidRDefault="38325E0F" w:rsidP="02A83602">
      <w:pPr>
        <w:rPr>
          <w:rFonts w:ascii="Courier New" w:eastAsia="Courier New" w:hAnsi="Courier New" w:cs="Courier New"/>
        </w:rPr>
      </w:pPr>
      <w:r w:rsidRPr="02A83602">
        <w:rPr>
          <w:rFonts w:ascii="Courier New" w:eastAsia="Courier New" w:hAnsi="Courier New" w:cs="Courier New"/>
        </w:rPr>
        <w:t xml:space="preserve">  --username &lt;your-</w:t>
      </w:r>
      <w:proofErr w:type="spellStart"/>
      <w:r w:rsidRPr="02A83602">
        <w:rPr>
          <w:rFonts w:ascii="Courier New" w:eastAsia="Courier New" w:hAnsi="Courier New" w:cs="Courier New"/>
        </w:rPr>
        <w:t>github</w:t>
      </w:r>
      <w:proofErr w:type="spellEnd"/>
      <w:r w:rsidRPr="02A83602">
        <w:rPr>
          <w:rFonts w:ascii="Courier New" w:eastAsia="Courier New" w:hAnsi="Courier New" w:cs="Courier New"/>
        </w:rPr>
        <w:t>-username&gt; \</w:t>
      </w:r>
    </w:p>
    <w:p w14:paraId="32E6D412" w14:textId="160FE62D" w:rsidR="38325E0F" w:rsidRDefault="38325E0F" w:rsidP="02A83602">
      <w:pPr>
        <w:rPr>
          <w:rFonts w:ascii="Courier New" w:eastAsia="Courier New" w:hAnsi="Courier New" w:cs="Courier New"/>
        </w:rPr>
      </w:pPr>
      <w:r w:rsidRPr="02A83602">
        <w:rPr>
          <w:rFonts w:ascii="Courier New" w:eastAsia="Courier New" w:hAnsi="Courier New" w:cs="Courier New"/>
        </w:rPr>
        <w:t xml:space="preserve">  --password &lt;your-personal-access-token&gt;</w:t>
      </w:r>
    </w:p>
    <w:p w14:paraId="4C03CB52" w14:textId="799C800C" w:rsidR="1A5538C9" w:rsidRDefault="1A5538C9" w:rsidP="7C106B9F">
      <w:r>
        <w:t>You should see confirmation like:</w:t>
      </w:r>
    </w:p>
    <w:p w14:paraId="54E23124" w14:textId="08077EA7" w:rsidR="7C106B9F" w:rsidRDefault="2A07A840" w:rsidP="02A83602">
      <w:pPr>
        <w:rPr>
          <w:rFonts w:ascii="Courier New" w:eastAsia="Courier New" w:hAnsi="Courier New" w:cs="Courier New"/>
        </w:rPr>
      </w:pPr>
      <w:proofErr w:type="spellStart"/>
      <w:r w:rsidRPr="02A83602">
        <w:rPr>
          <w:rFonts w:ascii="Courier New" w:eastAsia="Courier New" w:hAnsi="Courier New" w:cs="Courier New"/>
        </w:rPr>
        <w:t>argocd</w:t>
      </w:r>
      <w:proofErr w:type="spellEnd"/>
      <w:r w:rsidRPr="02A83602">
        <w:rPr>
          <w:rFonts w:ascii="Courier New" w:eastAsia="Courier New" w:hAnsi="Courier New" w:cs="Courier New"/>
        </w:rPr>
        <w:t xml:space="preserve"> repo list</w:t>
      </w:r>
    </w:p>
    <w:p w14:paraId="7600616B" w14:textId="3B47DBDD" w:rsidR="6CD5222C" w:rsidRDefault="6CD5222C" w:rsidP="7C106B9F">
      <w:r>
        <w:rPr>
          <w:noProof/>
        </w:rPr>
        <w:drawing>
          <wp:inline distT="0" distB="0" distL="0" distR="0" wp14:anchorId="37A72D94" wp14:editId="35425C0D">
            <wp:extent cx="5724525" cy="361950"/>
            <wp:effectExtent l="0" t="0" r="0" b="0"/>
            <wp:docPr id="3772376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3762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61950"/>
                    </a:xfrm>
                    <a:prstGeom prst="rect">
                      <a:avLst/>
                    </a:prstGeom>
                  </pic:spPr>
                </pic:pic>
              </a:graphicData>
            </a:graphic>
          </wp:inline>
        </w:drawing>
      </w:r>
    </w:p>
    <w:p w14:paraId="6AC0EEED" w14:textId="52154E94" w:rsidR="2FC5E927" w:rsidRDefault="2FC5E927" w:rsidP="7C106B9F">
      <w:pPr>
        <w:pStyle w:val="ListParagraph"/>
        <w:numPr>
          <w:ilvl w:val="0"/>
          <w:numId w:val="25"/>
        </w:numPr>
      </w:pPr>
      <w:r>
        <w:lastRenderedPageBreak/>
        <w:t>Add a GitHub Repository via Argo CD UI</w:t>
      </w:r>
    </w:p>
    <w:p w14:paraId="0F6011AE" w14:textId="404FBCD1" w:rsidR="2FC5E927" w:rsidRDefault="2FC5E927" w:rsidP="7C106B9F">
      <w:r w:rsidRPr="7C106B9F">
        <w:t xml:space="preserve">Once you're logged into the Argo CD dashboard, you can connect your </w:t>
      </w:r>
      <w:proofErr w:type="spellStart"/>
      <w:r w:rsidRPr="7C106B9F">
        <w:t>GitOps</w:t>
      </w:r>
      <w:proofErr w:type="spellEnd"/>
      <w:r w:rsidRPr="7C106B9F">
        <w:t xml:space="preserve"> repository directly through the web interface. This allows Argo CD to monitor and deploy Kubernetes manifests stored in your GitHub repo.</w:t>
      </w:r>
    </w:p>
    <w:p w14:paraId="3F22DAA0" w14:textId="6274C42C" w:rsidR="2FC5E927" w:rsidRDefault="2FC5E927" w:rsidP="7C106B9F">
      <w:r w:rsidRPr="7C106B9F">
        <w:t>Navigate to the Repositories Page</w:t>
      </w:r>
    </w:p>
    <w:p w14:paraId="18E8FF82" w14:textId="6D928FA9" w:rsidR="2FC5E927" w:rsidRDefault="6A50F524" w:rsidP="7C106B9F">
      <w:pPr>
        <w:pStyle w:val="ListParagraph"/>
        <w:numPr>
          <w:ilvl w:val="0"/>
          <w:numId w:val="23"/>
        </w:numPr>
      </w:pPr>
      <w:r>
        <w:t>Log in to the Argo CD UI (e.g., https://&lt;</w:t>
      </w:r>
      <w:r w:rsidR="79BC85F1">
        <w:t>oc get route</w:t>
      </w:r>
      <w:r>
        <w:t xml:space="preserve">&gt;/ or your </w:t>
      </w:r>
      <w:r w:rsidR="2388F761">
        <w:t>Load Balancer</w:t>
      </w:r>
      <w:r>
        <w:t xml:space="preserve"> URL).</w:t>
      </w:r>
    </w:p>
    <w:p w14:paraId="4FA2F9EE" w14:textId="4D971933" w:rsidR="2FC5E927" w:rsidRDefault="2FC5E927" w:rsidP="7C106B9F">
      <w:pPr>
        <w:pStyle w:val="ListParagraph"/>
        <w:numPr>
          <w:ilvl w:val="0"/>
          <w:numId w:val="23"/>
        </w:numPr>
        <w:spacing w:before="240" w:after="240"/>
      </w:pPr>
      <w:r w:rsidRPr="7C106B9F">
        <w:t>In the left-hand sidebar, click on Settings (gear icon).</w:t>
      </w:r>
    </w:p>
    <w:p w14:paraId="78C5020D" w14:textId="3098E073" w:rsidR="2FC5E927" w:rsidRDefault="2FC5E927" w:rsidP="7C106B9F">
      <w:pPr>
        <w:pStyle w:val="ListParagraph"/>
        <w:numPr>
          <w:ilvl w:val="0"/>
          <w:numId w:val="23"/>
        </w:numPr>
      </w:pPr>
      <w:r w:rsidRPr="7C106B9F">
        <w:t>Select Repositories from the dropdown menu.</w:t>
      </w:r>
    </w:p>
    <w:p w14:paraId="483E4EF5" w14:textId="337EF626" w:rsidR="5289EBCF" w:rsidRDefault="5289EBCF" w:rsidP="7C106B9F">
      <w:r>
        <w:rPr>
          <w:noProof/>
        </w:rPr>
        <w:drawing>
          <wp:inline distT="0" distB="0" distL="0" distR="0" wp14:anchorId="35E12D02" wp14:editId="49CF6AD5">
            <wp:extent cx="5724525" cy="3028950"/>
            <wp:effectExtent l="0" t="0" r="0" b="0"/>
            <wp:docPr id="995635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55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49298FB6" w14:textId="7F891E02" w:rsidR="5C46769E" w:rsidRDefault="5C46769E" w:rsidP="7C106B9F">
      <w:r w:rsidRPr="7C106B9F">
        <w:t>Add a New Repository</w:t>
      </w:r>
    </w:p>
    <w:p w14:paraId="5AAC5FCA" w14:textId="0DBACD04" w:rsidR="5C46769E" w:rsidRDefault="5C46769E" w:rsidP="7C106B9F">
      <w:pPr>
        <w:pStyle w:val="ListParagraph"/>
        <w:numPr>
          <w:ilvl w:val="0"/>
          <w:numId w:val="22"/>
        </w:numPr>
      </w:pPr>
      <w:r w:rsidRPr="7C106B9F">
        <w:t>Click the + New Repository button.</w:t>
      </w:r>
    </w:p>
    <w:p w14:paraId="28305581" w14:textId="34552519" w:rsidR="5C46769E" w:rsidRDefault="5C46769E" w:rsidP="7C106B9F">
      <w:pPr>
        <w:pStyle w:val="ListParagraph"/>
        <w:numPr>
          <w:ilvl w:val="0"/>
          <w:numId w:val="22"/>
        </w:numPr>
      </w:pPr>
      <w:r w:rsidRPr="7C106B9F">
        <w:t>Fill in the following details:</w:t>
      </w:r>
    </w:p>
    <w:p w14:paraId="7FD3852D" w14:textId="3A6CAB88" w:rsidR="5C46769E" w:rsidRDefault="5C46769E" w:rsidP="7C106B9F">
      <w:pPr>
        <w:pStyle w:val="ListParagraph"/>
        <w:numPr>
          <w:ilvl w:val="0"/>
          <w:numId w:val="22"/>
        </w:numPr>
      </w:pPr>
      <w:r w:rsidRPr="7C106B9F">
        <w:t>Type: Git</w:t>
      </w:r>
    </w:p>
    <w:p w14:paraId="3E012069" w14:textId="34986288" w:rsidR="5C46769E" w:rsidRDefault="0CB99D01" w:rsidP="7C106B9F">
      <w:pPr>
        <w:pStyle w:val="ListParagraph"/>
        <w:numPr>
          <w:ilvl w:val="0"/>
          <w:numId w:val="22"/>
        </w:numPr>
      </w:pPr>
      <w:r>
        <w:t xml:space="preserve">Repository URL: </w:t>
      </w:r>
      <w:r w:rsidR="499B85DD" w:rsidRPr="11D408B2">
        <w:rPr>
          <w:rFonts w:ascii="Courier New" w:eastAsia="Courier New" w:hAnsi="Courier New" w:cs="Courier New"/>
        </w:rPr>
        <w:t>https://github.</w:t>
      </w:r>
      <w:r w:rsidR="38B47A67" w:rsidRPr="11D408B2">
        <w:rPr>
          <w:rFonts w:ascii="Courier New" w:eastAsia="Courier New" w:hAnsi="Courier New" w:cs="Courier New"/>
        </w:rPr>
        <w:t>acme</w:t>
      </w:r>
      <w:r w:rsidR="499B85DD" w:rsidRPr="11D408B2">
        <w:rPr>
          <w:rFonts w:ascii="Courier New" w:eastAsia="Courier New" w:hAnsi="Courier New" w:cs="Courier New"/>
        </w:rPr>
        <w:t>.com/db2-operator.git</w:t>
      </w:r>
      <w:r w:rsidR="499B85DD">
        <w:t xml:space="preserve"> (This is an example </w:t>
      </w:r>
      <w:r w:rsidR="2F082579">
        <w:t xml:space="preserve">of a GitHub enterprise </w:t>
      </w:r>
      <w:r w:rsidR="499B85DD">
        <w:t>repo where ACME is a</w:t>
      </w:r>
      <w:r w:rsidR="42A1FA5D">
        <w:t xml:space="preserve"> fictional </w:t>
      </w:r>
      <w:r w:rsidR="499B85DD">
        <w:t>company)</w:t>
      </w:r>
    </w:p>
    <w:p w14:paraId="542E22E3" w14:textId="08C7591D" w:rsidR="5C46769E" w:rsidRDefault="5C46769E" w:rsidP="7C106B9F">
      <w:pPr>
        <w:pStyle w:val="ListParagraph"/>
        <w:numPr>
          <w:ilvl w:val="0"/>
          <w:numId w:val="22"/>
        </w:numPr>
      </w:pPr>
      <w:r w:rsidRPr="7C106B9F">
        <w:t>Username: Your GitHub username</w:t>
      </w:r>
    </w:p>
    <w:p w14:paraId="7F1E1F75" w14:textId="2B90C8C4" w:rsidR="5C46769E" w:rsidRDefault="5C46769E" w:rsidP="7C106B9F">
      <w:pPr>
        <w:pStyle w:val="ListParagraph"/>
        <w:numPr>
          <w:ilvl w:val="0"/>
          <w:numId w:val="22"/>
        </w:numPr>
      </w:pPr>
      <w:r w:rsidRPr="7C106B9F">
        <w:t>Password: Your GitHub Personal Access Token (PAT)</w:t>
      </w:r>
    </w:p>
    <w:p w14:paraId="3E8138CB" w14:textId="774D6E45" w:rsidR="5C46769E" w:rsidRDefault="5C46769E" w:rsidP="7C106B9F">
      <w:pPr>
        <w:pStyle w:val="ListParagraph"/>
        <w:numPr>
          <w:ilvl w:val="0"/>
          <w:numId w:val="22"/>
        </w:numPr>
      </w:pPr>
      <w:r w:rsidRPr="7C106B9F">
        <w:t>Click Connect.</w:t>
      </w:r>
    </w:p>
    <w:p w14:paraId="3217D310" w14:textId="351D6DC0" w:rsidR="517B0593" w:rsidRDefault="517B0593" w:rsidP="7C106B9F">
      <w:r>
        <w:rPr>
          <w:noProof/>
        </w:rPr>
        <w:lastRenderedPageBreak/>
        <w:drawing>
          <wp:inline distT="0" distB="0" distL="0" distR="0" wp14:anchorId="7612563A" wp14:editId="2905425B">
            <wp:extent cx="5724525" cy="3790950"/>
            <wp:effectExtent l="0" t="0" r="0" b="0"/>
            <wp:docPr id="97740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018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790950"/>
                    </a:xfrm>
                    <a:prstGeom prst="rect">
                      <a:avLst/>
                    </a:prstGeom>
                  </pic:spPr>
                </pic:pic>
              </a:graphicData>
            </a:graphic>
          </wp:inline>
        </w:drawing>
      </w:r>
    </w:p>
    <w:p w14:paraId="49A1DC16" w14:textId="5A222BDE" w:rsidR="7F941F12" w:rsidRDefault="7F941F12" w:rsidP="7C106B9F">
      <w:pPr>
        <w:pStyle w:val="Heading1"/>
        <w:numPr>
          <w:ilvl w:val="0"/>
          <w:numId w:val="23"/>
        </w:numPr>
      </w:pPr>
      <w:r>
        <w:t>Deploy DB2 Operator and DB2</w:t>
      </w:r>
      <w:r w:rsidR="1BC06CD0">
        <w:t>u</w:t>
      </w:r>
      <w:r>
        <w:t>Instance Applications</w:t>
      </w:r>
    </w:p>
    <w:p w14:paraId="103D88F6" w14:textId="7EAA2CCB" w:rsidR="7F941F12" w:rsidRDefault="7F941F12" w:rsidP="7C106B9F">
      <w:r>
        <w:t>This step involves creating Argo CD applications that will deploy:</w:t>
      </w:r>
    </w:p>
    <w:p w14:paraId="0C424E55" w14:textId="789BA09F" w:rsidR="7F941F12" w:rsidRDefault="7F941F12" w:rsidP="7C106B9F">
      <w:pPr>
        <w:pStyle w:val="ListParagraph"/>
        <w:numPr>
          <w:ilvl w:val="0"/>
          <w:numId w:val="21"/>
        </w:numPr>
      </w:pPr>
      <w:r>
        <w:t>The DB2 Operator</w:t>
      </w:r>
    </w:p>
    <w:p w14:paraId="2EEEEED7" w14:textId="2E293D6D" w:rsidR="7F941F12" w:rsidRDefault="7F941F12" w:rsidP="7C106B9F">
      <w:pPr>
        <w:pStyle w:val="ListParagraph"/>
        <w:numPr>
          <w:ilvl w:val="0"/>
          <w:numId w:val="21"/>
        </w:numPr>
      </w:pPr>
      <w:r>
        <w:t>Two DB2</w:t>
      </w:r>
      <w:r w:rsidR="348EA5EE">
        <w:t>u</w:t>
      </w:r>
      <w:r>
        <w:t>Instance workloads:</w:t>
      </w:r>
    </w:p>
    <w:p w14:paraId="18F310CD" w14:textId="16C3A062" w:rsidR="7F941F12" w:rsidRDefault="7F941F12" w:rsidP="7C106B9F">
      <w:pPr>
        <w:pStyle w:val="ListParagraph"/>
        <w:numPr>
          <w:ilvl w:val="1"/>
          <w:numId w:val="21"/>
        </w:numPr>
      </w:pPr>
      <w:r>
        <w:t>One for OLTP (Online Transaction Processing)</w:t>
      </w:r>
    </w:p>
    <w:p w14:paraId="7ADF9888" w14:textId="512BFA37" w:rsidR="7F941F12" w:rsidRDefault="7F941F12" w:rsidP="7C106B9F">
      <w:pPr>
        <w:pStyle w:val="ListParagraph"/>
        <w:numPr>
          <w:ilvl w:val="1"/>
          <w:numId w:val="21"/>
        </w:numPr>
      </w:pPr>
      <w:r>
        <w:t>One for DB2WH (Data Warehouse)</w:t>
      </w:r>
    </w:p>
    <w:p w14:paraId="4FE6B7F1" w14:textId="631DA59B" w:rsidR="2534C6AF" w:rsidRDefault="2534C6AF" w:rsidP="7C106B9F">
      <w:r w:rsidRPr="7C106B9F">
        <w:t>Prerequisites</w:t>
      </w:r>
    </w:p>
    <w:p w14:paraId="6C507F61" w14:textId="4EC2DB70" w:rsidR="2534C6AF" w:rsidRDefault="3461FE50" w:rsidP="7C106B9F">
      <w:r>
        <w:t>Ensure your GitHub repository contains the following structure:</w:t>
      </w:r>
    </w:p>
    <w:p w14:paraId="329B541D" w14:textId="5E8A8174" w:rsidR="360706D8" w:rsidRDefault="3F56A825" w:rsidP="30C14922">
      <w:r>
        <w:rPr>
          <w:noProof/>
        </w:rPr>
        <w:lastRenderedPageBreak/>
        <w:drawing>
          <wp:inline distT="0" distB="0" distL="0" distR="0" wp14:anchorId="2341723F" wp14:editId="5D8FE980">
            <wp:extent cx="3287038" cy="3545898"/>
            <wp:effectExtent l="0" t="0" r="0" b="0"/>
            <wp:docPr id="970745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5960" name="Picture 970745960"/>
                    <pic:cNvPicPr/>
                  </pic:nvPicPr>
                  <pic:blipFill>
                    <a:blip r:embed="rId23">
                      <a:extLst>
                        <a:ext uri="{28A0092B-C50C-407E-A947-70E740481C1C}">
                          <a14:useLocalDpi xmlns:a14="http://schemas.microsoft.com/office/drawing/2010/main"/>
                        </a:ext>
                      </a:extLst>
                    </a:blip>
                    <a:stretch>
                      <a:fillRect/>
                    </a:stretch>
                  </pic:blipFill>
                  <pic:spPr>
                    <a:xfrm>
                      <a:off x="0" y="0"/>
                      <a:ext cx="3287038" cy="3545898"/>
                    </a:xfrm>
                    <a:prstGeom prst="rect">
                      <a:avLst/>
                    </a:prstGeom>
                  </pic:spPr>
                </pic:pic>
              </a:graphicData>
            </a:graphic>
          </wp:inline>
        </w:drawing>
      </w:r>
    </w:p>
    <w:p w14:paraId="5EC5D9F5" w14:textId="565588D2" w:rsidR="2534C6AF" w:rsidRDefault="3461FE50" w:rsidP="7C106B9F">
      <w:r>
        <w:t>Each folder should contain the necessary manifests (</w:t>
      </w:r>
      <w:r w:rsidR="41209D1A">
        <w:t>template, chart</w:t>
      </w:r>
      <w:r>
        <w:t>s, deployments, etc.) for the respective components.</w:t>
      </w:r>
    </w:p>
    <w:p w14:paraId="20183E08" w14:textId="683CA018" w:rsidR="51E698F7" w:rsidRDefault="51E698F7" w:rsidP="7C106B9F">
      <w:pPr>
        <w:pStyle w:val="Heading2"/>
        <w:numPr>
          <w:ilvl w:val="0"/>
          <w:numId w:val="20"/>
        </w:numPr>
        <w:rPr>
          <w:sz w:val="24"/>
          <w:szCs w:val="24"/>
        </w:rPr>
      </w:pPr>
      <w:r>
        <w:t>Installing Db2U Operator and Db2</w:t>
      </w:r>
      <w:r w:rsidR="6AD7155E">
        <w:t>u</w:t>
      </w:r>
      <w:r>
        <w:t>Instance Helm Charts</w:t>
      </w:r>
    </w:p>
    <w:p w14:paraId="329D7129" w14:textId="4D2C8AA1" w:rsidR="51E698F7" w:rsidRDefault="7989013B" w:rsidP="7C106B9F">
      <w:r>
        <w:t>With Argo CD and Helm in place, you're now ready to bring in the core components of your Db2 deployment: the Db2-Operator and the Db2</w:t>
      </w:r>
      <w:r w:rsidR="482FBB10">
        <w:t>u</w:t>
      </w:r>
      <w:r>
        <w:t xml:space="preserve">Instance. These are provided </w:t>
      </w:r>
      <w:r w:rsidR="1B15BDEC">
        <w:t xml:space="preserve">in a </w:t>
      </w:r>
      <w:r>
        <w:t>Helm chart</w:t>
      </w:r>
      <w:r w:rsidR="58771BC4">
        <w:t xml:space="preserve"> </w:t>
      </w:r>
      <w:proofErr w:type="spellStart"/>
      <w:r w:rsidR="58771BC4">
        <w:t>tarball</w:t>
      </w:r>
      <w:proofErr w:type="spellEnd"/>
      <w:r>
        <w:t xml:space="preserve"> </w:t>
      </w:r>
      <w:r w:rsidR="4ECF65AB">
        <w:t>that can be requested from IBM Technical Support</w:t>
      </w:r>
      <w:r w:rsidR="69B45ACE">
        <w:t xml:space="preserve">. </w:t>
      </w:r>
    </w:p>
    <w:p w14:paraId="3399DDC0" w14:textId="260C4352" w:rsidR="6064A944" w:rsidRDefault="6064A944" w:rsidP="7C106B9F">
      <w:r>
        <w:t>Key Resources</w:t>
      </w:r>
    </w:p>
    <w:p w14:paraId="3A16354B" w14:textId="14CD5D9A" w:rsidR="6064A944" w:rsidRDefault="6064A944" w:rsidP="3C7F3CE6">
      <w:pPr>
        <w:pStyle w:val="Heading4"/>
        <w:numPr>
          <w:ilvl w:val="0"/>
          <w:numId w:val="11"/>
        </w:numPr>
      </w:pPr>
      <w:r>
        <w:t xml:space="preserve">IBM Db2U Next-Gen Overview </w:t>
      </w:r>
    </w:p>
    <w:p w14:paraId="45452C0D" w14:textId="38435753" w:rsidR="6064A944" w:rsidRDefault="6064A944" w:rsidP="7C106B9F">
      <w:hyperlink r:id="rId24">
        <w:r w:rsidRPr="02A83602">
          <w:rPr>
            <w:rStyle w:val="Hyperlink"/>
          </w:rPr>
          <w:t>https://www.ibm.com/support/pages/db2u-next-generation</w:t>
        </w:r>
      </w:hyperlink>
      <w:r w:rsidR="513DDE2F">
        <w:t xml:space="preserve"> </w:t>
      </w:r>
      <w:r>
        <w:t>This page provides comprehensive documentation on architecture, features, and deployment guidance.</w:t>
      </w:r>
    </w:p>
    <w:p w14:paraId="17CDDD8B" w14:textId="65AFF720" w:rsidR="6064A944" w:rsidRDefault="6064A944" w:rsidP="3C7F3CE6">
      <w:pPr>
        <w:pStyle w:val="Heading4"/>
        <w:numPr>
          <w:ilvl w:val="0"/>
          <w:numId w:val="11"/>
        </w:numPr>
      </w:pPr>
      <w:r>
        <w:t xml:space="preserve">Official Helm Chart </w:t>
      </w:r>
      <w:proofErr w:type="spellStart"/>
      <w:r>
        <w:t>Tarball</w:t>
      </w:r>
      <w:proofErr w:type="spellEnd"/>
      <w:r>
        <w:t xml:space="preserve"> </w:t>
      </w:r>
    </w:p>
    <w:p w14:paraId="24489A98" w14:textId="3612B31A" w:rsidR="6064A944" w:rsidRDefault="1D96F64C" w:rsidP="7C106B9F">
      <w:r w:rsidRPr="677EB313">
        <w:rPr>
          <w:rFonts w:ascii="Courier New" w:eastAsia="Courier New" w:hAnsi="Courier New" w:cs="Courier New"/>
        </w:rPr>
        <w:t>db2-operator-0.1.tar.gz</w:t>
      </w:r>
      <w:r>
        <w:t xml:space="preserve"> This</w:t>
      </w:r>
      <w:r w:rsidR="6064A944">
        <w:t xml:space="preserve"> </w:t>
      </w:r>
      <w:proofErr w:type="spellStart"/>
      <w:r w:rsidR="6064A944">
        <w:t>tarball</w:t>
      </w:r>
      <w:proofErr w:type="spellEnd"/>
      <w:r w:rsidR="6064A944">
        <w:t xml:space="preserve"> contains the Helm chart for the Db2</w:t>
      </w:r>
      <w:r w:rsidR="6291B786">
        <w:t>-</w:t>
      </w:r>
      <w:r w:rsidR="6064A944">
        <w:t>Operator</w:t>
      </w:r>
      <w:r w:rsidR="6EFCCE5E">
        <w:t xml:space="preserve"> and Db2u</w:t>
      </w:r>
      <w:r w:rsidR="2A38FD00">
        <w:t>I</w:t>
      </w:r>
      <w:r w:rsidR="6EFCCE5E">
        <w:t>nstance (for both db2oltp and db2</w:t>
      </w:r>
      <w:r w:rsidR="2881CC33">
        <w:t>whmpp)</w:t>
      </w:r>
      <w:r w:rsidR="6064A944">
        <w:t xml:space="preserve"> and must be requested via IBM Technical Support.</w:t>
      </w:r>
    </w:p>
    <w:p w14:paraId="1E3C15D0" w14:textId="0C68C654" w:rsidR="3C7F3CE6" w:rsidRDefault="2B01F986" w:rsidP="02A83602">
      <w:pPr>
        <w:pStyle w:val="Heading4"/>
        <w:numPr>
          <w:ilvl w:val="0"/>
          <w:numId w:val="11"/>
        </w:numPr>
      </w:pPr>
      <w:r>
        <w:t xml:space="preserve">Untar the Db2-Operator </w:t>
      </w:r>
      <w:proofErr w:type="spellStart"/>
      <w:r>
        <w:t>Tarball</w:t>
      </w:r>
      <w:proofErr w:type="spellEnd"/>
      <w:r>
        <w:t xml:space="preserve"> and Add to Enterprise GitHub Repository</w:t>
      </w:r>
    </w:p>
    <w:p w14:paraId="27B465B1" w14:textId="58C88197" w:rsidR="26DC5B14" w:rsidRDefault="26DC5B14" w:rsidP="3C7F3CE6">
      <w:r>
        <w:t xml:space="preserve">Once you've obtained the official Helm chart </w:t>
      </w:r>
      <w:proofErr w:type="spellStart"/>
      <w:r>
        <w:t>tarball</w:t>
      </w:r>
      <w:proofErr w:type="spellEnd"/>
      <w:r>
        <w:t xml:space="preserve">, the next step is to extract its contents and commit them to your GitHub repository. This prepares the chart for </w:t>
      </w:r>
      <w:proofErr w:type="spellStart"/>
      <w:r>
        <w:t>GitOps</w:t>
      </w:r>
      <w:proofErr w:type="spellEnd"/>
      <w:r>
        <w:t>-based deployment via Argo CD.</w:t>
      </w:r>
    </w:p>
    <w:p w14:paraId="26B04613" w14:textId="5F939588" w:rsidR="26DC5B14" w:rsidRDefault="0E4F21A2" w:rsidP="3C7F3CE6">
      <w:r>
        <w:t xml:space="preserve">Example </w:t>
      </w:r>
      <w:r w:rsidR="06469318">
        <w:t>Instructions Step</w:t>
      </w:r>
      <w:r>
        <w:t xml:space="preserve">-by-Step </w:t>
      </w:r>
    </w:p>
    <w:p w14:paraId="470CFCB7" w14:textId="691B9573" w:rsidR="7C106B9F" w:rsidRDefault="26DC5B14" w:rsidP="3C7F3CE6">
      <w:pPr>
        <w:pStyle w:val="ListParagraph"/>
        <w:numPr>
          <w:ilvl w:val="0"/>
          <w:numId w:val="10"/>
        </w:numPr>
      </w:pPr>
      <w:r>
        <w:lastRenderedPageBreak/>
        <w:t>Untar the Helm Chart</w:t>
      </w:r>
    </w:p>
    <w:p w14:paraId="01E06368" w14:textId="4C13267A" w:rsidR="04D2724E" w:rsidRDefault="0E4F21A2" w:rsidP="02A83602">
      <w:pPr>
        <w:rPr>
          <w:rFonts w:ascii="Courier New" w:eastAsia="Courier New" w:hAnsi="Courier New" w:cs="Courier New"/>
        </w:rPr>
      </w:pPr>
      <w:r w:rsidRPr="02A83602">
        <w:rPr>
          <w:rFonts w:ascii="Courier New" w:eastAsia="Courier New" w:hAnsi="Courier New" w:cs="Courier New"/>
        </w:rPr>
        <w:t>tar -zxvf db2-operator-0.1.tar.gz</w:t>
      </w:r>
    </w:p>
    <w:p w14:paraId="202FB57B" w14:textId="22C7EE6F" w:rsidR="73BE38AA" w:rsidRDefault="73BE38AA" w:rsidP="02A83602">
      <w:pPr>
        <w:rPr>
          <w:rFonts w:ascii="Courier New" w:eastAsia="Courier New" w:hAnsi="Courier New" w:cs="Courier New"/>
        </w:rPr>
      </w:pPr>
      <w:r w:rsidRPr="02A83602">
        <w:rPr>
          <w:rFonts w:ascii="Courier New" w:eastAsia="Courier New" w:hAnsi="Courier New" w:cs="Courier New"/>
        </w:rPr>
        <w:t>cd 0.1</w:t>
      </w:r>
    </w:p>
    <w:p w14:paraId="75C694FB" w14:textId="6F9E9317" w:rsidR="73BE38AA" w:rsidRDefault="73BE38AA" w:rsidP="02A83602">
      <w:pPr>
        <w:rPr>
          <w:rFonts w:ascii="Courier New" w:eastAsia="Courier New" w:hAnsi="Courier New" w:cs="Courier New"/>
        </w:rPr>
      </w:pPr>
      <w:r w:rsidRPr="02A83602">
        <w:rPr>
          <w:rFonts w:ascii="Courier New" w:eastAsia="Courier New" w:hAnsi="Courier New" w:cs="Courier New"/>
        </w:rPr>
        <w:t>cd db2-operator</w:t>
      </w:r>
    </w:p>
    <w:p w14:paraId="16282964" w14:textId="3109E564" w:rsidR="04D2724E" w:rsidRDefault="26DC5B14" w:rsidP="3C7F3CE6">
      <w:r w:rsidRPr="02A83602">
        <w:t xml:space="preserve">This will extract the chart into a directory containing </w:t>
      </w:r>
      <w:proofErr w:type="spellStart"/>
      <w:proofErr w:type="gramStart"/>
      <w:r w:rsidR="574522DE" w:rsidRPr="02A83602">
        <w:t>c</w:t>
      </w:r>
      <w:r w:rsidRPr="02A83602">
        <w:t>hart.yaml</w:t>
      </w:r>
      <w:proofErr w:type="spellEnd"/>
      <w:proofErr w:type="gramEnd"/>
      <w:r w:rsidRPr="02A83602">
        <w:t xml:space="preserve">, </w:t>
      </w:r>
      <w:proofErr w:type="spellStart"/>
      <w:proofErr w:type="gramStart"/>
      <w:r w:rsidRPr="02A83602">
        <w:t>values.yaml</w:t>
      </w:r>
      <w:proofErr w:type="spellEnd"/>
      <w:proofErr w:type="gramEnd"/>
      <w:r w:rsidRPr="02A83602">
        <w:t>, and the templates/ folder.</w:t>
      </w:r>
    </w:p>
    <w:p w14:paraId="5ABF1683" w14:textId="66E3342C" w:rsidR="04D2724E" w:rsidRDefault="26DC5B14" w:rsidP="3C7F3CE6">
      <w:pPr>
        <w:pStyle w:val="ListParagraph"/>
        <w:numPr>
          <w:ilvl w:val="0"/>
          <w:numId w:val="10"/>
        </w:numPr>
      </w:pPr>
      <w:r w:rsidRPr="3C7F3CE6">
        <w:t>Initialize a Git Repository (if needed)</w:t>
      </w:r>
    </w:p>
    <w:p w14:paraId="1532EC80" w14:textId="267E7716" w:rsidR="04D2724E" w:rsidRDefault="26DC5B14" w:rsidP="02A83602">
      <w:pPr>
        <w:rPr>
          <w:rFonts w:ascii="Courier New" w:eastAsia="Courier New" w:hAnsi="Courier New" w:cs="Courier New"/>
        </w:rPr>
      </w:pPr>
      <w:r w:rsidRPr="02A83602">
        <w:rPr>
          <w:rFonts w:ascii="Courier New" w:eastAsia="Courier New" w:hAnsi="Courier New" w:cs="Courier New"/>
        </w:rPr>
        <w:t xml:space="preserve">git </w:t>
      </w:r>
      <w:proofErr w:type="spellStart"/>
      <w:r w:rsidRPr="02A83602">
        <w:rPr>
          <w:rFonts w:ascii="Courier New" w:eastAsia="Courier New" w:hAnsi="Courier New" w:cs="Courier New"/>
        </w:rPr>
        <w:t>init</w:t>
      </w:r>
      <w:proofErr w:type="spellEnd"/>
    </w:p>
    <w:p w14:paraId="5F9E6556" w14:textId="4E320AF4" w:rsidR="04D2724E" w:rsidRDefault="26DC5B14" w:rsidP="3C7F3CE6">
      <w:pPr>
        <w:pStyle w:val="ListParagraph"/>
        <w:numPr>
          <w:ilvl w:val="0"/>
          <w:numId w:val="10"/>
        </w:numPr>
      </w:pPr>
      <w:r w:rsidRPr="3C7F3CE6">
        <w:t>Add the Chart to Git</w:t>
      </w:r>
    </w:p>
    <w:p w14:paraId="2723A418" w14:textId="388C2919" w:rsidR="04D2724E" w:rsidRDefault="26DC5B14" w:rsidP="02A83602">
      <w:pPr>
        <w:rPr>
          <w:rFonts w:ascii="Courier New" w:eastAsia="Courier New" w:hAnsi="Courier New" w:cs="Courier New"/>
        </w:rPr>
      </w:pPr>
      <w:r w:rsidRPr="02A83602">
        <w:rPr>
          <w:rFonts w:ascii="Courier New" w:eastAsia="Courier New" w:hAnsi="Courier New" w:cs="Courier New"/>
        </w:rPr>
        <w:t>git remote add origin https://github.</w:t>
      </w:r>
      <w:r w:rsidR="26F0C96E" w:rsidRPr="02A83602">
        <w:rPr>
          <w:rFonts w:ascii="Courier New" w:eastAsia="Courier New" w:hAnsi="Courier New" w:cs="Courier New"/>
        </w:rPr>
        <w:t>acme</w:t>
      </w:r>
      <w:r w:rsidRPr="02A83602">
        <w:rPr>
          <w:rFonts w:ascii="Courier New" w:eastAsia="Courier New" w:hAnsi="Courier New" w:cs="Courier New"/>
        </w:rPr>
        <w:t>.com/db2-operator.git</w:t>
      </w:r>
    </w:p>
    <w:p w14:paraId="69978A76" w14:textId="77E4D0F0" w:rsidR="04D2724E" w:rsidRDefault="26DC5B14" w:rsidP="02A83602">
      <w:pPr>
        <w:rPr>
          <w:rFonts w:ascii="Courier New" w:eastAsia="Courier New" w:hAnsi="Courier New" w:cs="Courier New"/>
        </w:rPr>
      </w:pPr>
      <w:r w:rsidRPr="02A83602">
        <w:rPr>
          <w:rFonts w:ascii="Courier New" w:eastAsia="Courier New" w:hAnsi="Courier New" w:cs="Courier New"/>
        </w:rPr>
        <w:t xml:space="preserve">git </w:t>
      </w:r>
      <w:proofErr w:type="gramStart"/>
      <w:r w:rsidRPr="02A83602">
        <w:rPr>
          <w:rFonts w:ascii="Courier New" w:eastAsia="Courier New" w:hAnsi="Courier New" w:cs="Courier New"/>
        </w:rPr>
        <w:t>add .</w:t>
      </w:r>
      <w:proofErr w:type="gramEnd"/>
    </w:p>
    <w:p w14:paraId="0B38294A" w14:textId="67C89649" w:rsidR="04D2724E" w:rsidRDefault="26DC5B14" w:rsidP="02A83602">
      <w:pPr>
        <w:rPr>
          <w:rFonts w:ascii="Courier New" w:eastAsia="Courier New" w:hAnsi="Courier New" w:cs="Courier New"/>
        </w:rPr>
      </w:pPr>
      <w:r w:rsidRPr="02A83602">
        <w:rPr>
          <w:rFonts w:ascii="Courier New" w:eastAsia="Courier New" w:hAnsi="Courier New" w:cs="Courier New"/>
        </w:rPr>
        <w:t>git commit -m "Initial commit of Db2-Operator Helm chart"</w:t>
      </w:r>
    </w:p>
    <w:p w14:paraId="07F16ACD" w14:textId="59051C7B" w:rsidR="04D2724E" w:rsidRDefault="26DC5B14" w:rsidP="02A83602">
      <w:pPr>
        <w:rPr>
          <w:rFonts w:ascii="Courier New" w:eastAsia="Courier New" w:hAnsi="Courier New" w:cs="Courier New"/>
        </w:rPr>
      </w:pPr>
      <w:r w:rsidRPr="02A83602">
        <w:rPr>
          <w:rFonts w:ascii="Courier New" w:eastAsia="Courier New" w:hAnsi="Courier New" w:cs="Courier New"/>
        </w:rPr>
        <w:t>git push -u origin main</w:t>
      </w:r>
    </w:p>
    <w:p w14:paraId="42ACE772" w14:textId="5810000C" w:rsidR="04D2724E" w:rsidRDefault="0E4F21A2" w:rsidP="30C14922">
      <w:r w:rsidRPr="3CA2023F">
        <w:t xml:space="preserve">Replace </w:t>
      </w:r>
      <w:r w:rsidR="71777530" w:rsidRPr="3CA2023F">
        <w:rPr>
          <w:rFonts w:ascii="Courier New" w:eastAsia="Courier New" w:hAnsi="Courier New" w:cs="Courier New"/>
        </w:rPr>
        <w:t>acme</w:t>
      </w:r>
      <w:r w:rsidRPr="3CA2023F">
        <w:t xml:space="preserve"> with your enterprise domain. This pushes the chart to your GitHub repository, making it accessible to Argo CD for </w:t>
      </w:r>
      <w:proofErr w:type="spellStart"/>
      <w:r w:rsidRPr="3CA2023F">
        <w:t>GitOps</w:t>
      </w:r>
      <w:proofErr w:type="spellEnd"/>
      <w:r w:rsidRPr="3CA2023F">
        <w:t xml:space="preserve"> deployment.</w:t>
      </w:r>
    </w:p>
    <w:p w14:paraId="0FFC959F" w14:textId="2F1E92E1" w:rsidR="04D2724E" w:rsidRDefault="6491EE7E" w:rsidP="3C7F3CE6">
      <w:pPr>
        <w:pStyle w:val="Heading2"/>
        <w:numPr>
          <w:ilvl w:val="0"/>
          <w:numId w:val="20"/>
        </w:numPr>
      </w:pPr>
      <w:r>
        <w:t>Deploying the Db2 Operator via Argo CD UI</w:t>
      </w:r>
    </w:p>
    <w:p w14:paraId="70B45BA9" w14:textId="6242E90B" w:rsidR="04D2724E" w:rsidRDefault="6491EE7E" w:rsidP="3C7F3CE6">
      <w:r>
        <w:t xml:space="preserve">With your Helm chart committed to your GitHub repository, the next step is to deploy the Db2 Operator using Argo CD’s UI. This process leverages Helm templating and </w:t>
      </w:r>
      <w:proofErr w:type="spellStart"/>
      <w:r>
        <w:t>GitOps</w:t>
      </w:r>
      <w:proofErr w:type="spellEnd"/>
      <w:r>
        <w:t xml:space="preserve"> automation to declaratively install the operator into your Kubernetes or OpenShift cluster.</w:t>
      </w:r>
    </w:p>
    <w:p w14:paraId="5855B071" w14:textId="16E734EE" w:rsidR="04D2724E" w:rsidRDefault="6491EE7E" w:rsidP="3C7F3CE6">
      <w:pPr>
        <w:pStyle w:val="ListParagraph"/>
        <w:numPr>
          <w:ilvl w:val="0"/>
          <w:numId w:val="9"/>
        </w:numPr>
      </w:pPr>
      <w:r>
        <w:t>Steps to Apply the Db2 Operator YAML</w:t>
      </w:r>
    </w:p>
    <w:p w14:paraId="790398B7" w14:textId="5229C654" w:rsidR="04D2724E" w:rsidRDefault="49CE1DFC" w:rsidP="3C7F3CE6">
      <w:pPr>
        <w:pStyle w:val="ListParagraph"/>
        <w:numPr>
          <w:ilvl w:val="1"/>
          <w:numId w:val="19"/>
        </w:numPr>
      </w:pPr>
      <w:r>
        <w:t>Log in to the Argo CD UI</w:t>
      </w:r>
    </w:p>
    <w:p w14:paraId="5C572747" w14:textId="498968D6" w:rsidR="04D2724E" w:rsidRDefault="49CE1DFC" w:rsidP="3C7F3CE6">
      <w:r>
        <w:t xml:space="preserve">Open your browser and navigate to your Argo CD dashboard. This could be a </w:t>
      </w:r>
      <w:proofErr w:type="spellStart"/>
      <w:r>
        <w:t>LoadBalancer</w:t>
      </w:r>
      <w:proofErr w:type="spellEnd"/>
      <w:r>
        <w:t xml:space="preserve"> URL or a Route in OpenShift, for example:</w:t>
      </w:r>
    </w:p>
    <w:p w14:paraId="02F57417" w14:textId="4BDE2EAB" w:rsidR="04D2724E" w:rsidRDefault="49CE1DFC" w:rsidP="3C7F3CE6">
      <w:pPr>
        <w:pStyle w:val="ListParagraph"/>
        <w:numPr>
          <w:ilvl w:val="1"/>
          <w:numId w:val="19"/>
        </w:numPr>
      </w:pPr>
      <w:r>
        <w:t>Navigate to Applications</w:t>
      </w:r>
    </w:p>
    <w:p w14:paraId="7439FB78" w14:textId="6CB02E27" w:rsidR="04D2724E" w:rsidRDefault="49CE1DFC" w:rsidP="3C7F3CE6">
      <w:r>
        <w:t>In the left-hand sidebar, click on Applications.</w:t>
      </w:r>
    </w:p>
    <w:p w14:paraId="68D22C90" w14:textId="7DE1D51F" w:rsidR="04D2724E" w:rsidRDefault="49CE1DFC" w:rsidP="3C7F3CE6">
      <w:pPr>
        <w:pStyle w:val="ListParagraph"/>
        <w:numPr>
          <w:ilvl w:val="1"/>
          <w:numId w:val="19"/>
        </w:numPr>
      </w:pPr>
      <w:r>
        <w:t>Create a New Application</w:t>
      </w:r>
    </w:p>
    <w:p w14:paraId="5F2DE3E7" w14:textId="4135DAD0" w:rsidR="04D2724E" w:rsidRDefault="49CE1DFC" w:rsidP="3C7F3CE6">
      <w:r>
        <w:t>Click the + New App button at the top.</w:t>
      </w:r>
    </w:p>
    <w:p w14:paraId="7D07430D" w14:textId="5722060F" w:rsidR="04D2724E" w:rsidRDefault="49CE1DFC" w:rsidP="3C7F3CE6">
      <w:pPr>
        <w:pStyle w:val="ListParagraph"/>
        <w:numPr>
          <w:ilvl w:val="1"/>
          <w:numId w:val="19"/>
        </w:numPr>
      </w:pPr>
      <w:r>
        <w:t>Switch to YAML Mode</w:t>
      </w:r>
    </w:p>
    <w:p w14:paraId="7D79D62E" w14:textId="71E0DAF3" w:rsidR="04D2724E" w:rsidRDefault="49CE1DFC" w:rsidP="3C7F3CE6">
      <w:r>
        <w:t>In the dialog that opens, switch to the YAML tab (top right corner).</w:t>
      </w:r>
    </w:p>
    <w:p w14:paraId="08F8DBBE" w14:textId="1B778D56" w:rsidR="04D2724E" w:rsidRDefault="49CE1DFC" w:rsidP="3C7F3CE6">
      <w:pPr>
        <w:pStyle w:val="ListParagraph"/>
        <w:numPr>
          <w:ilvl w:val="1"/>
          <w:numId w:val="19"/>
        </w:numPr>
      </w:pPr>
      <w:r>
        <w:lastRenderedPageBreak/>
        <w:t>Paste the Argo CD Application YAML</w:t>
      </w:r>
    </w:p>
    <w:p w14:paraId="76434A80" w14:textId="0D7B4875" w:rsidR="04D2724E" w:rsidRDefault="49CE1DFC" w:rsidP="3C7F3CE6">
      <w:r>
        <w:t>Use the following example YAML to define your Db2 Operator deployment:</w:t>
      </w:r>
    </w:p>
    <w:p w14:paraId="53122BAC" w14:textId="53881C6C" w:rsidR="04D2724E" w:rsidRDefault="62AC0192" w:rsidP="30C14922">
      <w:pPr>
        <w:rPr>
          <w:rFonts w:ascii="Courier New" w:eastAsia="Courier New" w:hAnsi="Courier New" w:cs="Courier New"/>
        </w:rPr>
      </w:pPr>
      <w:r w:rsidRPr="30C14922">
        <w:rPr>
          <w:rFonts w:ascii="Courier New" w:eastAsia="Courier New" w:hAnsi="Courier New" w:cs="Courier New"/>
        </w:rPr>
        <w:t xml:space="preserve">An Example </w:t>
      </w:r>
      <w:proofErr w:type="spellStart"/>
      <w:r w:rsidRPr="30C14922">
        <w:rPr>
          <w:rFonts w:ascii="Courier New" w:eastAsia="Courier New" w:hAnsi="Courier New" w:cs="Courier New"/>
        </w:rPr>
        <w:t>Argocd</w:t>
      </w:r>
      <w:proofErr w:type="spellEnd"/>
      <w:r w:rsidRPr="30C14922">
        <w:rPr>
          <w:rFonts w:ascii="Courier New" w:eastAsia="Courier New" w:hAnsi="Courier New" w:cs="Courier New"/>
        </w:rPr>
        <w:t xml:space="preserve"> </w:t>
      </w:r>
      <w:proofErr w:type="spellStart"/>
      <w:r w:rsidRPr="30C14922">
        <w:rPr>
          <w:rFonts w:ascii="Courier New" w:eastAsia="Courier New" w:hAnsi="Courier New" w:cs="Courier New"/>
        </w:rPr>
        <w:t>yaml</w:t>
      </w:r>
      <w:proofErr w:type="spellEnd"/>
      <w:r w:rsidRPr="30C14922">
        <w:rPr>
          <w:rFonts w:ascii="Courier New" w:eastAsia="Courier New" w:hAnsi="Courier New" w:cs="Courier New"/>
        </w:rPr>
        <w:t xml:space="preserve"> for db2-operator </w:t>
      </w:r>
      <w:proofErr w:type="spellStart"/>
      <w:proofErr w:type="gramStart"/>
      <w:r w:rsidRPr="30C14922">
        <w:rPr>
          <w:rFonts w:ascii="Courier New" w:eastAsia="Courier New" w:hAnsi="Courier New" w:cs="Courier New"/>
        </w:rPr>
        <w:t>yaml</w:t>
      </w:r>
      <w:proofErr w:type="spellEnd"/>
      <w:r w:rsidRPr="30C14922">
        <w:rPr>
          <w:rFonts w:ascii="Courier New" w:eastAsia="Courier New" w:hAnsi="Courier New" w:cs="Courier New"/>
        </w:rPr>
        <w:t>:-</w:t>
      </w:r>
      <w:proofErr w:type="gramEnd"/>
      <w:r w:rsidRPr="30C14922">
        <w:rPr>
          <w:rFonts w:ascii="Courier New" w:eastAsia="Courier New" w:hAnsi="Courier New" w:cs="Courier New"/>
        </w:rPr>
        <w:t xml:space="preserve"> </w:t>
      </w:r>
    </w:p>
    <w:p w14:paraId="7A9F9D38" w14:textId="04EA8893" w:rsidR="38370337" w:rsidRDefault="38370337" w:rsidP="30C14922">
      <w:pPr>
        <w:pStyle w:val="NoSpacing"/>
        <w:rPr>
          <w:rFonts w:ascii="Courier New" w:eastAsia="Courier New" w:hAnsi="Courier New" w:cs="Courier New"/>
        </w:rPr>
      </w:pPr>
      <w:proofErr w:type="spellStart"/>
      <w:r w:rsidRPr="30C14922">
        <w:rPr>
          <w:rFonts w:ascii="Courier New" w:eastAsia="Courier New" w:hAnsi="Courier New" w:cs="Courier New"/>
        </w:rPr>
        <w:t>apiVersion</w:t>
      </w:r>
      <w:proofErr w:type="spellEnd"/>
      <w:r w:rsidRPr="30C14922">
        <w:rPr>
          <w:rFonts w:ascii="Courier New" w:eastAsia="Courier New" w:hAnsi="Courier New" w:cs="Courier New"/>
        </w:rPr>
        <w:t>: argoproj.io/v1alpha1</w:t>
      </w:r>
    </w:p>
    <w:p w14:paraId="4502BA08" w14:textId="10296727"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kind: Application</w:t>
      </w:r>
    </w:p>
    <w:p w14:paraId="7C668E50" w14:textId="3B33DA5F"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metadata:</w:t>
      </w:r>
    </w:p>
    <w:p w14:paraId="1D7A46BD" w14:textId="7F980913"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name: db2-operator</w:t>
      </w:r>
    </w:p>
    <w:p w14:paraId="3853E157" w14:textId="63767069"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namespace: </w:t>
      </w:r>
      <w:proofErr w:type="spellStart"/>
      <w:r w:rsidRPr="30C14922">
        <w:rPr>
          <w:rFonts w:ascii="Courier New" w:eastAsia="Courier New" w:hAnsi="Courier New" w:cs="Courier New"/>
        </w:rPr>
        <w:t>argocd</w:t>
      </w:r>
      <w:proofErr w:type="spellEnd"/>
    </w:p>
    <w:p w14:paraId="6A647984" w14:textId="08F9FD63"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spec:</w:t>
      </w:r>
    </w:p>
    <w:p w14:paraId="403107E8" w14:textId="2D66C0CD"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project: default</w:t>
      </w:r>
    </w:p>
    <w:p w14:paraId="11AC4FFE" w14:textId="6C765E49"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source:</w:t>
      </w:r>
    </w:p>
    <w:p w14:paraId="771AFD39" w14:textId="063DDE9A" w:rsidR="38370337" w:rsidRDefault="38370337" w:rsidP="30C14922">
      <w:pPr>
        <w:pStyle w:val="NoSpacing"/>
        <w:rPr>
          <w:rFonts w:ascii="Courier New" w:eastAsia="Courier New" w:hAnsi="Courier New" w:cs="Courier New"/>
        </w:rPr>
      </w:pPr>
      <w:r w:rsidRPr="02A83602">
        <w:rPr>
          <w:rFonts w:ascii="Courier New" w:eastAsia="Courier New" w:hAnsi="Courier New" w:cs="Courier New"/>
        </w:rPr>
        <w:t xml:space="preserve">    </w:t>
      </w:r>
      <w:proofErr w:type="spellStart"/>
      <w:r w:rsidRPr="02A83602">
        <w:rPr>
          <w:rFonts w:ascii="Courier New" w:eastAsia="Courier New" w:hAnsi="Courier New" w:cs="Courier New"/>
        </w:rPr>
        <w:t>repoURL</w:t>
      </w:r>
      <w:proofErr w:type="spellEnd"/>
      <w:r w:rsidRPr="02A83602">
        <w:rPr>
          <w:rFonts w:ascii="Courier New" w:eastAsia="Courier New" w:hAnsi="Courier New" w:cs="Courier New"/>
        </w:rPr>
        <w:t>: 'https://github.</w:t>
      </w:r>
      <w:r w:rsidR="52F1EECE" w:rsidRPr="02A83602">
        <w:rPr>
          <w:rFonts w:ascii="Courier New" w:eastAsia="Courier New" w:hAnsi="Courier New" w:cs="Courier New"/>
        </w:rPr>
        <w:t>acme</w:t>
      </w:r>
      <w:r w:rsidRPr="02A83602">
        <w:rPr>
          <w:rFonts w:ascii="Courier New" w:eastAsia="Courier New" w:hAnsi="Courier New" w:cs="Courier New"/>
        </w:rPr>
        <w:t>.com/db2-operator.git'</w:t>
      </w:r>
    </w:p>
    <w:p w14:paraId="2ECA54AE" w14:textId="20363C96"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path: 'charts/db2-operator'</w:t>
      </w:r>
    </w:p>
    <w:p w14:paraId="1A877113" w14:textId="06D2FB6B"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targetRevision</w:t>
      </w:r>
      <w:proofErr w:type="spellEnd"/>
      <w:r w:rsidRPr="30C14922">
        <w:rPr>
          <w:rFonts w:ascii="Courier New" w:eastAsia="Courier New" w:hAnsi="Courier New" w:cs="Courier New"/>
        </w:rPr>
        <w:t>: v0.1</w:t>
      </w:r>
    </w:p>
    <w:p w14:paraId="149EAD4E" w14:textId="10DA3AF1"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helm:</w:t>
      </w:r>
    </w:p>
    <w:p w14:paraId="0406D0B0" w14:textId="591F3186"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values: |</w:t>
      </w:r>
    </w:p>
    <w:p w14:paraId="215D9FA2" w14:textId="4C7EFA62"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namespace: &lt;db2-operator_namespace&gt;</w:t>
      </w:r>
    </w:p>
    <w:p w14:paraId="0984D5B1" w14:textId="4D7665B7" w:rsidR="29BB2494" w:rsidRDefault="29BB2494" w:rsidP="30C14922">
      <w:pPr>
        <w:pStyle w:val="NoSpacing"/>
        <w:rPr>
          <w:rFonts w:ascii="Courier New" w:eastAsia="Courier New" w:hAnsi="Courier New" w:cs="Courier New"/>
        </w:rPr>
      </w:pPr>
      <w:r w:rsidRPr="30C14922">
        <w:rPr>
          <w:rFonts w:ascii="Courier New" w:eastAsia="Courier New" w:hAnsi="Courier New" w:cs="Courier New"/>
        </w:rPr>
        <w:t xml:space="preserve">   # Please add </w:t>
      </w:r>
      <w:proofErr w:type="spellStart"/>
      <w:proofErr w:type="gramStart"/>
      <w:r w:rsidRPr="30C14922">
        <w:rPr>
          <w:rFonts w:ascii="Courier New" w:eastAsia="Courier New" w:hAnsi="Courier New" w:cs="Courier New"/>
        </w:rPr>
        <w:t>scc.create</w:t>
      </w:r>
      <w:proofErr w:type="spellEnd"/>
      <w:proofErr w:type="gramEnd"/>
      <w:r w:rsidRPr="30C14922">
        <w:rPr>
          <w:rFonts w:ascii="Courier New" w:eastAsia="Courier New" w:hAnsi="Courier New" w:cs="Courier New"/>
        </w:rPr>
        <w:t>: false if it is a Kubernetes environment</w:t>
      </w:r>
    </w:p>
    <w:p w14:paraId="4FD57B30" w14:textId="7B154ADD"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platform: </w:t>
      </w:r>
      <w:r w:rsidR="5347D4B3" w:rsidRPr="30C14922">
        <w:rPr>
          <w:rFonts w:ascii="Courier New" w:eastAsia="Courier New" w:hAnsi="Courier New" w:cs="Courier New"/>
        </w:rPr>
        <w:t>OCP #</w:t>
      </w:r>
      <w:r w:rsidRPr="30C14922">
        <w:rPr>
          <w:rFonts w:ascii="Courier New" w:eastAsia="Courier New" w:hAnsi="Courier New" w:cs="Courier New"/>
        </w:rPr>
        <w:t xml:space="preserve"> Use K8S for Kubernetes</w:t>
      </w:r>
    </w:p>
    <w:p w14:paraId="6852EC53" w14:textId="0E39F70D"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image:</w:t>
      </w:r>
    </w:p>
    <w:p w14:paraId="3CBA4472" w14:textId="3970B9F1"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repository: icr.io/db2u/db2-operator</w:t>
      </w:r>
    </w:p>
    <w:p w14:paraId="0C5C26FC" w14:textId="23DA925A"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tag: 0.1</w:t>
      </w:r>
    </w:p>
    <w:p w14:paraId="22D73C67" w14:textId="0D6CE8BC"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watchNamespace</w:t>
      </w:r>
      <w:proofErr w:type="spellEnd"/>
      <w:r w:rsidRPr="30C14922">
        <w:rPr>
          <w:rFonts w:ascii="Courier New" w:eastAsia="Courier New" w:hAnsi="Courier New" w:cs="Courier New"/>
        </w:rPr>
        <w:t>:</w:t>
      </w:r>
    </w:p>
    <w:p w14:paraId="32AFCD8B" w14:textId="088F31B4"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 &lt;db2-operator_namespace&gt;</w:t>
      </w:r>
    </w:p>
    <w:p w14:paraId="6174FD0E" w14:textId="75B99FE2"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destination:</w:t>
      </w:r>
    </w:p>
    <w:p w14:paraId="2F0C9415" w14:textId="2AEC2467"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server: 'https://</w:t>
      </w:r>
      <w:proofErr w:type="spellStart"/>
      <w:r w:rsidRPr="30C14922">
        <w:rPr>
          <w:rFonts w:ascii="Courier New" w:eastAsia="Courier New" w:hAnsi="Courier New" w:cs="Courier New"/>
        </w:rPr>
        <w:t>kubernetes.default.svc</w:t>
      </w:r>
      <w:proofErr w:type="spellEnd"/>
      <w:r w:rsidRPr="30C14922">
        <w:rPr>
          <w:rFonts w:ascii="Courier New" w:eastAsia="Courier New" w:hAnsi="Courier New" w:cs="Courier New"/>
        </w:rPr>
        <w:t>'</w:t>
      </w:r>
    </w:p>
    <w:p w14:paraId="2CB59EC8" w14:textId="0C20B72F"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namespace: &lt;db2-operator_namespace&gt;</w:t>
      </w:r>
    </w:p>
    <w:p w14:paraId="297F2C68" w14:textId="0F546D01"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syncPolicy</w:t>
      </w:r>
      <w:proofErr w:type="spellEnd"/>
      <w:r w:rsidRPr="30C14922">
        <w:rPr>
          <w:rFonts w:ascii="Courier New" w:eastAsia="Courier New" w:hAnsi="Courier New" w:cs="Courier New"/>
        </w:rPr>
        <w:t>:</w:t>
      </w:r>
    </w:p>
    <w:p w14:paraId="1148B8B8" w14:textId="46A84A78"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automated:</w:t>
      </w:r>
    </w:p>
    <w:p w14:paraId="658C7FDF" w14:textId="1035AB79"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prune: true</w:t>
      </w:r>
    </w:p>
    <w:p w14:paraId="68912BFB" w14:textId="15D50211"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selfHeal</w:t>
      </w:r>
      <w:proofErr w:type="spellEnd"/>
      <w:r w:rsidRPr="30C14922">
        <w:rPr>
          <w:rFonts w:ascii="Courier New" w:eastAsia="Courier New" w:hAnsi="Courier New" w:cs="Courier New"/>
        </w:rPr>
        <w:t>: true</w:t>
      </w:r>
    </w:p>
    <w:p w14:paraId="6D880929" w14:textId="5C43DEC3"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syncOptions</w:t>
      </w:r>
      <w:proofErr w:type="spellEnd"/>
      <w:r w:rsidRPr="30C14922">
        <w:rPr>
          <w:rFonts w:ascii="Courier New" w:eastAsia="Courier New" w:hAnsi="Courier New" w:cs="Courier New"/>
        </w:rPr>
        <w:t>:</w:t>
      </w:r>
    </w:p>
    <w:p w14:paraId="73464276" w14:textId="695994BA" w:rsidR="38370337" w:rsidRDefault="38370337" w:rsidP="30C14922">
      <w:pPr>
        <w:pStyle w:val="NoSpacing"/>
        <w:rPr>
          <w:rFonts w:ascii="Courier New" w:eastAsia="Courier New" w:hAnsi="Courier New" w:cs="Courier New"/>
        </w:rPr>
      </w:pPr>
      <w:r w:rsidRPr="30C14922">
        <w:rPr>
          <w:rFonts w:ascii="Courier New" w:eastAsia="Courier New" w:hAnsi="Courier New" w:cs="Courier New"/>
        </w:rPr>
        <w:t xml:space="preserve">      - </w:t>
      </w:r>
      <w:proofErr w:type="spellStart"/>
      <w:r w:rsidRPr="30C14922">
        <w:rPr>
          <w:rFonts w:ascii="Courier New" w:eastAsia="Courier New" w:hAnsi="Courier New" w:cs="Courier New"/>
        </w:rPr>
        <w:t>CreateNamespace</w:t>
      </w:r>
      <w:proofErr w:type="spellEnd"/>
      <w:r w:rsidRPr="30C14922">
        <w:rPr>
          <w:rFonts w:ascii="Courier New" w:eastAsia="Courier New" w:hAnsi="Courier New" w:cs="Courier New"/>
        </w:rPr>
        <w:t>=true</w:t>
      </w:r>
    </w:p>
    <w:p w14:paraId="556059A3" w14:textId="67862162" w:rsidR="7B68F9F9" w:rsidRDefault="7B68F9F9" w:rsidP="3C7F3CE6">
      <w:hyperlink r:id="rId25">
        <w:proofErr w:type="gramStart"/>
        <w:r w:rsidRPr="3C7F3CE6">
          <w:rPr>
            <w:rStyle w:val="Hyperlink"/>
          </w:rPr>
          <w:t>Notes:-</w:t>
        </w:r>
        <w:proofErr w:type="gramEnd"/>
      </w:hyperlink>
    </w:p>
    <w:p w14:paraId="437316E7" w14:textId="5F9F0C34" w:rsidR="7B68F9F9" w:rsidRDefault="56EFED82" w:rsidP="3C7F3CE6">
      <w:pPr>
        <w:pStyle w:val="ListParagraph"/>
        <w:numPr>
          <w:ilvl w:val="0"/>
          <w:numId w:val="8"/>
        </w:numPr>
      </w:pPr>
      <w:r>
        <w:t xml:space="preserve">This Argo CD Application uses Helm templating, meaning it will render and apply the templates defined in the chart located at charts/db2-operator. </w:t>
      </w:r>
    </w:p>
    <w:p w14:paraId="6DFD328C" w14:textId="1D66F870" w:rsidR="7B68F9F9" w:rsidRDefault="7B68F9F9" w:rsidP="3C7F3CE6">
      <w:pPr>
        <w:pStyle w:val="ListParagraph"/>
        <w:numPr>
          <w:ilvl w:val="0"/>
          <w:numId w:val="8"/>
        </w:numPr>
      </w:pPr>
      <w:r>
        <w:t xml:space="preserve">The </w:t>
      </w:r>
      <w:r w:rsidRPr="02A83602">
        <w:rPr>
          <w:rFonts w:ascii="Courier New" w:eastAsia="Courier New" w:hAnsi="Courier New" w:cs="Courier New"/>
        </w:rPr>
        <w:t xml:space="preserve">values </w:t>
      </w:r>
      <w:r>
        <w:t>block overrides the chart’s default settings to tailor the deployment to your environment.</w:t>
      </w:r>
    </w:p>
    <w:p w14:paraId="24DBFBE6" w14:textId="13C82005" w:rsidR="7B68F9F9" w:rsidRDefault="7B68F9F9" w:rsidP="3C7F3CE6">
      <w:pPr>
        <w:pStyle w:val="ListParagraph"/>
        <w:numPr>
          <w:ilvl w:val="0"/>
          <w:numId w:val="8"/>
        </w:numPr>
      </w:pPr>
      <w:r>
        <w:t xml:space="preserve">Replace </w:t>
      </w:r>
      <w:r w:rsidRPr="02A83602">
        <w:rPr>
          <w:rFonts w:ascii="Courier New" w:eastAsia="Courier New" w:hAnsi="Courier New" w:cs="Courier New"/>
        </w:rPr>
        <w:t>&lt;db2-operator_namespace&gt;</w:t>
      </w:r>
      <w:r>
        <w:t xml:space="preserve"> with the actual namespace you’ve created for the operator.</w:t>
      </w:r>
    </w:p>
    <w:p w14:paraId="5F7CDC57" w14:textId="26F1D0E0" w:rsidR="7B68F9F9" w:rsidRDefault="56EFED82" w:rsidP="3C7F3CE6">
      <w:pPr>
        <w:pStyle w:val="ListParagraph"/>
        <w:numPr>
          <w:ilvl w:val="0"/>
          <w:numId w:val="8"/>
        </w:numPr>
      </w:pPr>
      <w:r>
        <w:lastRenderedPageBreak/>
        <w:t xml:space="preserve">Set </w:t>
      </w:r>
      <w:r w:rsidRPr="3CA2023F">
        <w:rPr>
          <w:rFonts w:ascii="Courier New" w:eastAsia="Courier New" w:hAnsi="Courier New" w:cs="Courier New"/>
        </w:rPr>
        <w:t xml:space="preserve">platform </w:t>
      </w:r>
      <w:r>
        <w:t>appropriately based on whether you're using OpenShift (OCP) or vanilla Kubernetes (K8</w:t>
      </w:r>
      <w:r w:rsidR="44F25569">
        <w:t>s</w:t>
      </w:r>
      <w:r>
        <w:t>).</w:t>
      </w:r>
    </w:p>
    <w:p w14:paraId="1175F19A" w14:textId="6C029F11" w:rsidR="7B68F9F9" w:rsidRDefault="7B68F9F9" w:rsidP="3C7F3CE6">
      <w:pPr>
        <w:pStyle w:val="ListParagraph"/>
        <w:numPr>
          <w:ilvl w:val="0"/>
          <w:numId w:val="8"/>
        </w:numPr>
      </w:pPr>
      <w:r>
        <w:t>Once applied, Argo CD will sync the chart from your Git repository and deploy the Db2 Operator into your cluster.</w:t>
      </w:r>
    </w:p>
    <w:p w14:paraId="707A7862" w14:textId="004EAD23" w:rsidR="7C106B9F" w:rsidRDefault="7C106B9F" w:rsidP="7C106B9F">
      <w:pPr>
        <w:shd w:val="clear" w:color="auto" w:fill="FFFFFE"/>
        <w:spacing w:after="0" w:line="270" w:lineRule="auto"/>
        <w:rPr>
          <w:rFonts w:ascii="Menlo" w:eastAsia="Menlo" w:hAnsi="Menlo" w:cs="Menlo"/>
          <w:color w:val="0451A5"/>
          <w:sz w:val="18"/>
          <w:szCs w:val="18"/>
        </w:rPr>
      </w:pPr>
    </w:p>
    <w:p w14:paraId="5A0BDAF8" w14:textId="5B7F2B39" w:rsidR="3A4B9FC1" w:rsidRDefault="3A4B9FC1" w:rsidP="7C106B9F">
      <w:pPr>
        <w:pStyle w:val="ListParagraph"/>
        <w:numPr>
          <w:ilvl w:val="1"/>
          <w:numId w:val="19"/>
        </w:numPr>
      </w:pPr>
      <w:r w:rsidRPr="7C106B9F">
        <w:t xml:space="preserve">Here how it looks </w:t>
      </w:r>
      <w:r w:rsidR="5200545C" w:rsidRPr="7C106B9F">
        <w:t>like in</w:t>
      </w:r>
      <w:r w:rsidRPr="7C106B9F">
        <w:t xml:space="preserve"> Argo CD UI</w:t>
      </w:r>
    </w:p>
    <w:p w14:paraId="21C66EED" w14:textId="11F40BD4" w:rsidR="3A4B9FC1" w:rsidRDefault="3A4B9FC1" w:rsidP="7C106B9F">
      <w:r>
        <w:rPr>
          <w:noProof/>
        </w:rPr>
        <w:drawing>
          <wp:inline distT="0" distB="0" distL="0" distR="0" wp14:anchorId="7F9B254F" wp14:editId="547509C9">
            <wp:extent cx="5724525" cy="2181225"/>
            <wp:effectExtent l="0" t="0" r="0" b="0"/>
            <wp:docPr id="1712868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830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2181225"/>
                    </a:xfrm>
                    <a:prstGeom prst="rect">
                      <a:avLst/>
                    </a:prstGeom>
                  </pic:spPr>
                </pic:pic>
              </a:graphicData>
            </a:graphic>
          </wp:inline>
        </w:drawing>
      </w:r>
    </w:p>
    <w:p w14:paraId="3935FC5E" w14:textId="18F7A080" w:rsidR="3A4B9FC1" w:rsidRDefault="3A4B9FC1" w:rsidP="02A83602">
      <w:pPr>
        <w:pStyle w:val="ListParagraph"/>
        <w:numPr>
          <w:ilvl w:val="1"/>
          <w:numId w:val="19"/>
        </w:numPr>
        <w:rPr>
          <w:rFonts w:ascii="Courier New" w:eastAsia="Courier New" w:hAnsi="Courier New" w:cs="Courier New"/>
        </w:rPr>
      </w:pPr>
      <w:r>
        <w:t xml:space="preserve">This </w:t>
      </w:r>
      <w:proofErr w:type="spellStart"/>
      <w:r>
        <w:t>yaml</w:t>
      </w:r>
      <w:proofErr w:type="spellEnd"/>
      <w:r>
        <w:t xml:space="preserve"> can be applied from the </w:t>
      </w:r>
      <w:r w:rsidR="0B1C97C1">
        <w:t>k8s</w:t>
      </w:r>
      <w:r w:rsidR="258EDC32">
        <w:t>/OCP</w:t>
      </w:r>
      <w:r w:rsidR="0B1C97C1">
        <w:t xml:space="preserve"> </w:t>
      </w:r>
      <w:r>
        <w:t xml:space="preserve">cluster itself as well: </w:t>
      </w:r>
      <w:r w:rsidR="43494314" w:rsidRPr="02A83602">
        <w:rPr>
          <w:rFonts w:ascii="Courier New" w:eastAsia="Courier New" w:hAnsi="Courier New" w:cs="Courier New"/>
        </w:rPr>
        <w:t>k</w:t>
      </w:r>
      <w:r w:rsidR="37AFD337" w:rsidRPr="02A83602">
        <w:rPr>
          <w:rFonts w:ascii="Courier New" w:eastAsia="Courier New" w:hAnsi="Courier New" w:cs="Courier New"/>
        </w:rPr>
        <w:t>ubectl/oc</w:t>
      </w:r>
      <w:r w:rsidR="43494314" w:rsidRPr="02A83602">
        <w:rPr>
          <w:rFonts w:ascii="Courier New" w:eastAsia="Courier New" w:hAnsi="Courier New" w:cs="Courier New"/>
        </w:rPr>
        <w:t xml:space="preserve"> apply -f </w:t>
      </w:r>
      <w:proofErr w:type="spellStart"/>
      <w:r w:rsidR="43494314" w:rsidRPr="02A83602">
        <w:rPr>
          <w:rFonts w:ascii="Courier New" w:eastAsia="Courier New" w:hAnsi="Courier New" w:cs="Courier New"/>
        </w:rPr>
        <w:t>argo_cd_prod_installOperator.yaml</w:t>
      </w:r>
      <w:proofErr w:type="spellEnd"/>
    </w:p>
    <w:p w14:paraId="01CFDF62" w14:textId="4C342FAD" w:rsidR="1A9F2018" w:rsidRDefault="1A9F2018" w:rsidP="7C106B9F">
      <w:pPr>
        <w:pStyle w:val="ListParagraph"/>
        <w:numPr>
          <w:ilvl w:val="1"/>
          <w:numId w:val="19"/>
        </w:numPr>
      </w:pPr>
      <w:r w:rsidRPr="7C106B9F">
        <w:t>The deployment of db2-operator will look like this</w:t>
      </w:r>
    </w:p>
    <w:p w14:paraId="15313336" w14:textId="52085818" w:rsidR="1A9F2018" w:rsidRDefault="1A9F2018" w:rsidP="7C106B9F">
      <w:pPr>
        <w:pStyle w:val="ListParagraph"/>
        <w:numPr>
          <w:ilvl w:val="1"/>
          <w:numId w:val="19"/>
        </w:numPr>
      </w:pPr>
      <w:r>
        <w:rPr>
          <w:noProof/>
        </w:rPr>
        <w:drawing>
          <wp:inline distT="0" distB="0" distL="0" distR="0" wp14:anchorId="104D754B" wp14:editId="1F375E05">
            <wp:extent cx="4810125" cy="3724275"/>
            <wp:effectExtent l="0" t="0" r="0" b="0"/>
            <wp:docPr id="631096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96035" name=""/>
                    <pic:cNvPicPr/>
                  </pic:nvPicPr>
                  <pic:blipFill>
                    <a:blip r:embed="rId27">
                      <a:extLst>
                        <a:ext uri="{28A0092B-C50C-407E-A947-70E740481C1C}">
                          <a14:useLocalDpi xmlns:a14="http://schemas.microsoft.com/office/drawing/2010/main" val="0"/>
                        </a:ext>
                      </a:extLst>
                    </a:blip>
                    <a:stretch>
                      <a:fillRect/>
                    </a:stretch>
                  </pic:blipFill>
                  <pic:spPr>
                    <a:xfrm>
                      <a:off x="0" y="0"/>
                      <a:ext cx="4810125" cy="3724275"/>
                    </a:xfrm>
                    <a:prstGeom prst="rect">
                      <a:avLst/>
                    </a:prstGeom>
                  </pic:spPr>
                </pic:pic>
              </a:graphicData>
            </a:graphic>
          </wp:inline>
        </w:drawing>
      </w:r>
    </w:p>
    <w:p w14:paraId="63CC6D9B" w14:textId="02C0F20D" w:rsidR="7C106B9F" w:rsidRDefault="7C106B9F" w:rsidP="7C106B9F">
      <w:pPr>
        <w:pStyle w:val="ListParagraph"/>
        <w:ind w:left="1800"/>
      </w:pPr>
    </w:p>
    <w:p w14:paraId="154DF0BA" w14:textId="5444E280" w:rsidR="1A9F2018" w:rsidRDefault="1A9F2018" w:rsidP="7C106B9F">
      <w:pPr>
        <w:shd w:val="clear" w:color="auto" w:fill="FFFFFE"/>
        <w:spacing w:after="0" w:line="270" w:lineRule="auto"/>
      </w:pPr>
      <w:r>
        <w:rPr>
          <w:noProof/>
        </w:rPr>
        <w:lastRenderedPageBreak/>
        <w:drawing>
          <wp:inline distT="0" distB="0" distL="0" distR="0" wp14:anchorId="39EBD169" wp14:editId="6C27F87F">
            <wp:extent cx="5724525" cy="4486275"/>
            <wp:effectExtent l="0" t="0" r="0" b="0"/>
            <wp:docPr id="851574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4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4486275"/>
                    </a:xfrm>
                    <a:prstGeom prst="rect">
                      <a:avLst/>
                    </a:prstGeom>
                  </pic:spPr>
                </pic:pic>
              </a:graphicData>
            </a:graphic>
          </wp:inline>
        </w:drawing>
      </w:r>
    </w:p>
    <w:p w14:paraId="3A336070" w14:textId="5890B674" w:rsidR="7C106B9F" w:rsidRDefault="7C106B9F" w:rsidP="7C106B9F"/>
    <w:p w14:paraId="3DD0FBB5" w14:textId="3726315C" w:rsidR="09501131" w:rsidRDefault="732391D9" w:rsidP="3C7F3CE6">
      <w:pPr>
        <w:pStyle w:val="Heading3"/>
        <w:numPr>
          <w:ilvl w:val="0"/>
          <w:numId w:val="9"/>
        </w:numPr>
      </w:pPr>
      <w:r>
        <w:t xml:space="preserve">Deploying </w:t>
      </w:r>
      <w:r w:rsidR="11434B77">
        <w:t xml:space="preserve">DB2OLTP </w:t>
      </w:r>
      <w:r>
        <w:t>Db2</w:t>
      </w:r>
      <w:r w:rsidR="04D82AB9">
        <w:t>u</w:t>
      </w:r>
      <w:r>
        <w:t xml:space="preserve">Instance </w:t>
      </w:r>
      <w:r w:rsidR="438C2ECF">
        <w:t xml:space="preserve">Argo CD </w:t>
      </w:r>
      <w:r>
        <w:t>Applications</w:t>
      </w:r>
    </w:p>
    <w:p w14:paraId="4D2A1D35" w14:textId="71F4738F" w:rsidR="09501131" w:rsidRDefault="0A2DD1AC" w:rsidP="3C7F3CE6">
      <w:r>
        <w:t>With the Db2 Operator deployed and synced via Argo CD, the next step is to deploy your Db2</w:t>
      </w:r>
      <w:r w:rsidR="63A86FC2">
        <w:t>u</w:t>
      </w:r>
      <w:r>
        <w:t>Instance for transactional workloads (db2oltp)</w:t>
      </w:r>
      <w:r w:rsidR="732391D9">
        <w:t>.</w:t>
      </w:r>
    </w:p>
    <w:p w14:paraId="5EA7B4D2" w14:textId="2A281453" w:rsidR="09501131" w:rsidRDefault="09501131" w:rsidP="3C7F3CE6">
      <w:r>
        <w:t>Steps to Deploy Db2</w:t>
      </w:r>
      <w:r w:rsidR="1442407D">
        <w:t>u</w:t>
      </w:r>
      <w:r>
        <w:t>Instance via Argo CD UI</w:t>
      </w:r>
    </w:p>
    <w:p w14:paraId="6B93255A" w14:textId="501A5354" w:rsidR="09501131" w:rsidRDefault="732391D9" w:rsidP="3C7F3CE6">
      <w:pPr>
        <w:pStyle w:val="ListParagraph"/>
        <w:numPr>
          <w:ilvl w:val="0"/>
          <w:numId w:val="6"/>
        </w:numPr>
      </w:pPr>
      <w:r>
        <w:t>Log in to the Argo CD UI</w:t>
      </w:r>
      <w:r w:rsidR="5C6DF69D">
        <w:t xml:space="preserve"> Navigating to your Argo CD dashboard using the </w:t>
      </w:r>
      <w:proofErr w:type="spellStart"/>
      <w:r w:rsidR="5C6DF69D">
        <w:t>LoadBalancer</w:t>
      </w:r>
      <w:proofErr w:type="spellEnd"/>
      <w:r w:rsidR="5C6DF69D">
        <w:t xml:space="preserve"> or Route URL.</w:t>
      </w:r>
    </w:p>
    <w:p w14:paraId="300B1106" w14:textId="7E26FEBB" w:rsidR="09501131" w:rsidRDefault="732391D9" w:rsidP="3C7F3CE6">
      <w:pPr>
        <w:pStyle w:val="ListParagraph"/>
        <w:numPr>
          <w:ilvl w:val="0"/>
          <w:numId w:val="6"/>
        </w:numPr>
        <w:spacing w:before="240" w:after="240"/>
      </w:pPr>
      <w:r>
        <w:t>Go to Applications</w:t>
      </w:r>
    </w:p>
    <w:p w14:paraId="74BFE8AC" w14:textId="17322A48" w:rsidR="09501131" w:rsidRDefault="732391D9" w:rsidP="30C14922">
      <w:pPr>
        <w:pStyle w:val="ListParagraph"/>
        <w:numPr>
          <w:ilvl w:val="0"/>
          <w:numId w:val="6"/>
        </w:numPr>
        <w:spacing w:before="240" w:after="240"/>
      </w:pPr>
      <w:r>
        <w:t>In the sidebar, click on Applications.</w:t>
      </w:r>
    </w:p>
    <w:p w14:paraId="0324765A" w14:textId="1F02C36C" w:rsidR="09501131" w:rsidRDefault="732391D9" w:rsidP="3C7F3CE6">
      <w:pPr>
        <w:pStyle w:val="ListParagraph"/>
        <w:numPr>
          <w:ilvl w:val="0"/>
          <w:numId w:val="6"/>
        </w:numPr>
        <w:spacing w:before="240" w:after="240"/>
      </w:pPr>
      <w:r>
        <w:t>Create a New Application</w:t>
      </w:r>
    </w:p>
    <w:p w14:paraId="0707FC21" w14:textId="4EEF96E6" w:rsidR="09501131" w:rsidRDefault="732391D9" w:rsidP="30C14922">
      <w:pPr>
        <w:pStyle w:val="ListParagraph"/>
        <w:numPr>
          <w:ilvl w:val="0"/>
          <w:numId w:val="6"/>
        </w:numPr>
        <w:spacing w:before="240" w:after="240"/>
      </w:pPr>
      <w:r>
        <w:t>Click the + New App button.</w:t>
      </w:r>
    </w:p>
    <w:p w14:paraId="04E255E9" w14:textId="4432EB3B" w:rsidR="09501131" w:rsidRDefault="732391D9" w:rsidP="3C7F3CE6">
      <w:pPr>
        <w:pStyle w:val="ListParagraph"/>
        <w:numPr>
          <w:ilvl w:val="0"/>
          <w:numId w:val="6"/>
        </w:numPr>
        <w:spacing w:before="240" w:after="240"/>
      </w:pPr>
      <w:r>
        <w:t>Switch to YAML Mode</w:t>
      </w:r>
    </w:p>
    <w:p w14:paraId="5739803F" w14:textId="2619F400" w:rsidR="789B6B28" w:rsidRDefault="09501131" w:rsidP="3C7F3CE6">
      <w:pPr>
        <w:pStyle w:val="ListParagraph"/>
        <w:numPr>
          <w:ilvl w:val="0"/>
          <w:numId w:val="6"/>
        </w:numPr>
      </w:pPr>
      <w:r>
        <w:t>Paste the Argo CD Application YAML</w:t>
      </w:r>
    </w:p>
    <w:p w14:paraId="1AC6C0CF" w14:textId="09C721C5" w:rsidR="789B6B28" w:rsidRDefault="732391D9" w:rsidP="3C7F3CE6">
      <w:r w:rsidRPr="02A83602">
        <w:t>Use the following example YAML to deploy a Db2</w:t>
      </w:r>
      <w:r w:rsidR="3CD4682C" w:rsidRPr="02A83602">
        <w:t>u</w:t>
      </w:r>
      <w:r w:rsidRPr="02A83602">
        <w:t>Instance for OLTP workloads:</w:t>
      </w:r>
    </w:p>
    <w:p w14:paraId="2E482BE7" w14:textId="501539C8" w:rsidR="789B6B28" w:rsidRDefault="732391D9" w:rsidP="30C14922">
      <w:pPr>
        <w:pStyle w:val="NoSpacing"/>
        <w:rPr>
          <w:rFonts w:ascii="Courier New" w:eastAsia="Courier New" w:hAnsi="Courier New" w:cs="Courier New"/>
        </w:rPr>
      </w:pPr>
      <w:proofErr w:type="spellStart"/>
      <w:r w:rsidRPr="30C14922">
        <w:rPr>
          <w:rFonts w:ascii="Courier New" w:eastAsia="Courier New" w:hAnsi="Courier New" w:cs="Courier New"/>
        </w:rPr>
        <w:t>apiVersion</w:t>
      </w:r>
      <w:proofErr w:type="spellEnd"/>
      <w:r w:rsidRPr="30C14922">
        <w:rPr>
          <w:rFonts w:ascii="Courier New" w:eastAsia="Courier New" w:hAnsi="Courier New" w:cs="Courier New"/>
        </w:rPr>
        <w:t>: argoproj.io/v1alpha1</w:t>
      </w:r>
    </w:p>
    <w:p w14:paraId="0342C3D1" w14:textId="7FD2223B"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kind: Application</w:t>
      </w:r>
    </w:p>
    <w:p w14:paraId="6C80A6BA" w14:textId="189F7754"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metadata:</w:t>
      </w:r>
    </w:p>
    <w:p w14:paraId="4E429CA0" w14:textId="29275EE7"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lastRenderedPageBreak/>
        <w:t xml:space="preserve">  name: &lt;db2uinstance_name&gt;</w:t>
      </w:r>
    </w:p>
    <w:p w14:paraId="70C2D56D" w14:textId="34ADBB28"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namespace: </w:t>
      </w:r>
      <w:proofErr w:type="spellStart"/>
      <w:r w:rsidRPr="30C14922">
        <w:rPr>
          <w:rFonts w:ascii="Courier New" w:eastAsia="Courier New" w:hAnsi="Courier New" w:cs="Courier New"/>
        </w:rPr>
        <w:t>argocd</w:t>
      </w:r>
      <w:proofErr w:type="spellEnd"/>
    </w:p>
    <w:p w14:paraId="77945542" w14:textId="26B8A3B3"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spec:</w:t>
      </w:r>
    </w:p>
    <w:p w14:paraId="33EB53AE" w14:textId="50FD73E8"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project: default</w:t>
      </w:r>
    </w:p>
    <w:p w14:paraId="54E5C306" w14:textId="56DA5E23"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source:</w:t>
      </w:r>
    </w:p>
    <w:p w14:paraId="25F66DDD" w14:textId="76E9E32F"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repoURL</w:t>
      </w:r>
      <w:proofErr w:type="spellEnd"/>
      <w:r w:rsidRPr="30C14922">
        <w:rPr>
          <w:rFonts w:ascii="Courier New" w:eastAsia="Courier New" w:hAnsi="Courier New" w:cs="Courier New"/>
        </w:rPr>
        <w:t>: '</w:t>
      </w:r>
      <w:proofErr w:type="gramStart"/>
      <w:r w:rsidRPr="30C14922">
        <w:rPr>
          <w:rFonts w:ascii="Courier New" w:eastAsia="Courier New" w:hAnsi="Courier New" w:cs="Courier New"/>
        </w:rPr>
        <w:t>https://</w:t>
      </w:r>
      <w:proofErr w:type="spellStart"/>
      <w:r w:rsidRPr="30C14922">
        <w:rPr>
          <w:rFonts w:ascii="Courier New" w:eastAsia="Courier New" w:hAnsi="Courier New" w:cs="Courier New"/>
        </w:rPr>
        <w:t>github</w:t>
      </w:r>
      <w:proofErr w:type="spellEnd"/>
      <w:r w:rsidRPr="30C14922">
        <w:rPr>
          <w:rFonts w:ascii="Courier New" w:eastAsia="Courier New" w:hAnsi="Courier New" w:cs="Courier New"/>
        </w:rPr>
        <w:t>.&lt;</w:t>
      </w:r>
      <w:proofErr w:type="gramEnd"/>
      <w:r w:rsidRPr="30C14922">
        <w:rPr>
          <w:rFonts w:ascii="Courier New" w:eastAsia="Courier New" w:hAnsi="Courier New" w:cs="Courier New"/>
        </w:rPr>
        <w:t>ACME&gt;.com/db2-operator.git'</w:t>
      </w:r>
    </w:p>
    <w:p w14:paraId="16106604" w14:textId="14A4FAEE"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path: 'charts/db2-instance'</w:t>
      </w:r>
    </w:p>
    <w:p w14:paraId="3C2DBC0E" w14:textId="2BA2974E"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targetRevision</w:t>
      </w:r>
      <w:proofErr w:type="spellEnd"/>
      <w:r w:rsidRPr="30C14922">
        <w:rPr>
          <w:rFonts w:ascii="Courier New" w:eastAsia="Courier New" w:hAnsi="Courier New" w:cs="Courier New"/>
        </w:rPr>
        <w:t>: v0.1</w:t>
      </w:r>
    </w:p>
    <w:p w14:paraId="20B5B583" w14:textId="2B5686A8"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helm:</w:t>
      </w:r>
    </w:p>
    <w:p w14:paraId="4081C0EE" w14:textId="074B2291"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values: |</w:t>
      </w:r>
    </w:p>
    <w:p w14:paraId="6914749C" w14:textId="4FA9FE18"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name: &lt;db2uinstance_name&gt;</w:t>
      </w:r>
    </w:p>
    <w:p w14:paraId="55A9D010" w14:textId="442933BB"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deployments:</w:t>
      </w:r>
    </w:p>
    <w:p w14:paraId="3EF3A7CC" w14:textId="69719627"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 db2oltp</w:t>
      </w:r>
    </w:p>
    <w:p w14:paraId="0724FDF5" w14:textId="44637BA3"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storageclassname</w:t>
      </w:r>
      <w:proofErr w:type="spellEnd"/>
      <w:r w:rsidRPr="30C14922">
        <w:rPr>
          <w:rFonts w:ascii="Courier New" w:eastAsia="Courier New" w:hAnsi="Courier New" w:cs="Courier New"/>
        </w:rPr>
        <w:t>:</w:t>
      </w:r>
    </w:p>
    <w:p w14:paraId="28CDBB73" w14:textId="332942B7"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rwx</w:t>
      </w:r>
      <w:proofErr w:type="spellEnd"/>
      <w:r w:rsidRPr="30C14922">
        <w:rPr>
          <w:rFonts w:ascii="Courier New" w:eastAsia="Courier New" w:hAnsi="Courier New" w:cs="Courier New"/>
        </w:rPr>
        <w:t>: &lt;</w:t>
      </w:r>
      <w:proofErr w:type="spellStart"/>
      <w:r w:rsidRPr="30C14922">
        <w:rPr>
          <w:rFonts w:ascii="Courier New" w:eastAsia="Courier New" w:hAnsi="Courier New" w:cs="Courier New"/>
        </w:rPr>
        <w:t>storageClass_reference</w:t>
      </w:r>
      <w:proofErr w:type="spellEnd"/>
      <w:r w:rsidRPr="30C14922">
        <w:rPr>
          <w:rFonts w:ascii="Courier New" w:eastAsia="Courier New" w:hAnsi="Courier New" w:cs="Courier New"/>
        </w:rPr>
        <w:t>&gt;</w:t>
      </w:r>
    </w:p>
    <w:p w14:paraId="0A57883B" w14:textId="6B01708F"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rwo</w:t>
      </w:r>
      <w:proofErr w:type="spellEnd"/>
      <w:r w:rsidRPr="30C14922">
        <w:rPr>
          <w:rFonts w:ascii="Courier New" w:eastAsia="Courier New" w:hAnsi="Courier New" w:cs="Courier New"/>
        </w:rPr>
        <w:t>: &lt;</w:t>
      </w:r>
      <w:proofErr w:type="spellStart"/>
      <w:r w:rsidRPr="30C14922">
        <w:rPr>
          <w:rFonts w:ascii="Courier New" w:eastAsia="Courier New" w:hAnsi="Courier New" w:cs="Courier New"/>
        </w:rPr>
        <w:t>storageClass_reference</w:t>
      </w:r>
      <w:proofErr w:type="spellEnd"/>
      <w:r w:rsidRPr="30C14922">
        <w:rPr>
          <w:rFonts w:ascii="Courier New" w:eastAsia="Courier New" w:hAnsi="Courier New" w:cs="Courier New"/>
        </w:rPr>
        <w:t>&gt;</w:t>
      </w:r>
    </w:p>
    <w:p w14:paraId="736EF193" w14:textId="7E1B28FE"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image:</w:t>
      </w:r>
    </w:p>
    <w:p w14:paraId="4DAC24B6" w14:textId="203FE5FB"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repository: icr.io/db2u</w:t>
      </w:r>
    </w:p>
    <w:p w14:paraId="2A97E36F" w14:textId="3D3B189E"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tag: 12.1.3.0</w:t>
      </w:r>
    </w:p>
    <w:p w14:paraId="4166329C" w14:textId="6B3744CB"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destination:</w:t>
      </w:r>
    </w:p>
    <w:p w14:paraId="606FA50C" w14:textId="0C9D65F4"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server: 'https://</w:t>
      </w:r>
      <w:proofErr w:type="spellStart"/>
      <w:r w:rsidRPr="30C14922">
        <w:rPr>
          <w:rFonts w:ascii="Courier New" w:eastAsia="Courier New" w:hAnsi="Courier New" w:cs="Courier New"/>
        </w:rPr>
        <w:t>kubernetes.default.svc</w:t>
      </w:r>
      <w:proofErr w:type="spellEnd"/>
      <w:r w:rsidRPr="30C14922">
        <w:rPr>
          <w:rFonts w:ascii="Courier New" w:eastAsia="Courier New" w:hAnsi="Courier New" w:cs="Courier New"/>
        </w:rPr>
        <w:t>'</w:t>
      </w:r>
    </w:p>
    <w:p w14:paraId="001E656C" w14:textId="095E034F"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namespace: &lt;db2uinstance_namespace&gt;</w:t>
      </w:r>
    </w:p>
    <w:p w14:paraId="0EBA04F7" w14:textId="1B086F89"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syncPolicy</w:t>
      </w:r>
      <w:proofErr w:type="spellEnd"/>
      <w:r w:rsidRPr="30C14922">
        <w:rPr>
          <w:rFonts w:ascii="Courier New" w:eastAsia="Courier New" w:hAnsi="Courier New" w:cs="Courier New"/>
        </w:rPr>
        <w:t>:</w:t>
      </w:r>
    </w:p>
    <w:p w14:paraId="6A79744A" w14:textId="1D89ADB6"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automated:</w:t>
      </w:r>
    </w:p>
    <w:p w14:paraId="327937A3" w14:textId="03835E26"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prune: true</w:t>
      </w:r>
    </w:p>
    <w:p w14:paraId="5B35F73E" w14:textId="7BAA0CA8"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selfHeal</w:t>
      </w:r>
      <w:proofErr w:type="spellEnd"/>
      <w:r w:rsidRPr="30C14922">
        <w:rPr>
          <w:rFonts w:ascii="Courier New" w:eastAsia="Courier New" w:hAnsi="Courier New" w:cs="Courier New"/>
        </w:rPr>
        <w:t>: true</w:t>
      </w:r>
    </w:p>
    <w:p w14:paraId="42FD39B1" w14:textId="38A2FB1A"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syncOptions</w:t>
      </w:r>
      <w:proofErr w:type="spellEnd"/>
      <w:r w:rsidRPr="30C14922">
        <w:rPr>
          <w:rFonts w:ascii="Courier New" w:eastAsia="Courier New" w:hAnsi="Courier New" w:cs="Courier New"/>
        </w:rPr>
        <w:t>:</w:t>
      </w:r>
    </w:p>
    <w:p w14:paraId="0CCCCE4E" w14:textId="0960F98A" w:rsidR="789B6B28" w:rsidRDefault="732391D9" w:rsidP="30C14922">
      <w:pPr>
        <w:pStyle w:val="NoSpacing"/>
        <w:rPr>
          <w:rFonts w:ascii="Courier New" w:eastAsia="Courier New" w:hAnsi="Courier New" w:cs="Courier New"/>
        </w:rPr>
      </w:pPr>
      <w:r w:rsidRPr="30C14922">
        <w:rPr>
          <w:rFonts w:ascii="Courier New" w:eastAsia="Courier New" w:hAnsi="Courier New" w:cs="Courier New"/>
        </w:rPr>
        <w:t xml:space="preserve">      - </w:t>
      </w:r>
      <w:proofErr w:type="spellStart"/>
      <w:r w:rsidRPr="30C14922">
        <w:rPr>
          <w:rFonts w:ascii="Courier New" w:eastAsia="Courier New" w:hAnsi="Courier New" w:cs="Courier New"/>
        </w:rPr>
        <w:t>CreateNamespace</w:t>
      </w:r>
      <w:proofErr w:type="spellEnd"/>
      <w:r w:rsidRPr="30C14922">
        <w:rPr>
          <w:rFonts w:ascii="Courier New" w:eastAsia="Courier New" w:hAnsi="Courier New" w:cs="Courier New"/>
        </w:rPr>
        <w:t>=true</w:t>
      </w:r>
    </w:p>
    <w:p w14:paraId="6187F295" w14:textId="2FA3AECF" w:rsidR="789B6B28" w:rsidRDefault="085B5CC7" w:rsidP="3C7F3CE6">
      <w:pPr>
        <w:pStyle w:val="ListParagraph"/>
        <w:numPr>
          <w:ilvl w:val="0"/>
          <w:numId w:val="6"/>
        </w:numPr>
      </w:pPr>
      <w:r w:rsidRPr="3C7F3CE6">
        <w:t xml:space="preserve">An example Argo CD UI view. </w:t>
      </w:r>
    </w:p>
    <w:p w14:paraId="180D079E" w14:textId="713B6A37" w:rsidR="789B6B28" w:rsidRDefault="789B6B28" w:rsidP="3C7F3CE6">
      <w:r>
        <w:t>.</w:t>
      </w:r>
      <w:r w:rsidR="178E9E8F">
        <w:rPr>
          <w:noProof/>
        </w:rPr>
        <w:drawing>
          <wp:inline distT="0" distB="0" distL="0" distR="0" wp14:anchorId="656BD800" wp14:editId="5B6764B3">
            <wp:extent cx="4810125" cy="2628900"/>
            <wp:effectExtent l="0" t="0" r="0" b="0"/>
            <wp:docPr id="1994623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392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0125" cy="2628900"/>
                    </a:xfrm>
                    <a:prstGeom prst="rect">
                      <a:avLst/>
                    </a:prstGeom>
                  </pic:spPr>
                </pic:pic>
              </a:graphicData>
            </a:graphic>
          </wp:inline>
        </w:drawing>
      </w:r>
    </w:p>
    <w:p w14:paraId="1ABFBA15" w14:textId="134529EC" w:rsidR="4AF9276F" w:rsidRDefault="4AF9276F" w:rsidP="3C7F3CE6">
      <w:r>
        <w:rPr>
          <w:noProof/>
        </w:rPr>
        <w:lastRenderedPageBreak/>
        <w:drawing>
          <wp:inline distT="0" distB="0" distL="0" distR="0" wp14:anchorId="0DD0C5FF" wp14:editId="6027BB93">
            <wp:extent cx="4810125" cy="2733675"/>
            <wp:effectExtent l="0" t="0" r="0" b="0"/>
            <wp:docPr id="1325001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161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0125" cy="2733675"/>
                    </a:xfrm>
                    <a:prstGeom prst="rect">
                      <a:avLst/>
                    </a:prstGeom>
                  </pic:spPr>
                </pic:pic>
              </a:graphicData>
            </a:graphic>
          </wp:inline>
        </w:drawing>
      </w:r>
    </w:p>
    <w:p w14:paraId="204201F4" w14:textId="58045FC1" w:rsidR="4E2A9653" w:rsidRDefault="066069CF" w:rsidP="30C14922">
      <w:pPr>
        <w:spacing w:before="240" w:after="240"/>
        <w:rPr>
          <w:rFonts w:ascii="Aptos" w:eastAsia="Aptos" w:hAnsi="Aptos" w:cs="Aptos"/>
        </w:rPr>
      </w:pPr>
      <w:r w:rsidRPr="30C14922">
        <w:rPr>
          <w:rFonts w:ascii="Aptos" w:eastAsia="Aptos" w:hAnsi="Aptos" w:cs="Aptos"/>
        </w:rPr>
        <w:t xml:space="preserve">Notes </w:t>
      </w:r>
    </w:p>
    <w:p w14:paraId="48B99B2E" w14:textId="18296FD2" w:rsidR="4E2A9653" w:rsidRDefault="066069CF" w:rsidP="30C14922">
      <w:pPr>
        <w:pStyle w:val="ListParagraph"/>
        <w:numPr>
          <w:ilvl w:val="0"/>
          <w:numId w:val="2"/>
        </w:numPr>
        <w:spacing w:before="240" w:after="240"/>
        <w:rPr>
          <w:rFonts w:ascii="Aptos" w:eastAsia="Aptos" w:hAnsi="Aptos" w:cs="Aptos"/>
        </w:rPr>
      </w:pPr>
      <w:r w:rsidRPr="30C14922">
        <w:rPr>
          <w:rFonts w:ascii="Aptos" w:eastAsia="Aptos" w:hAnsi="Aptos" w:cs="Aptos"/>
        </w:rPr>
        <w:t>This Argo CD Application uses Helm templating, rendering the templates defined in the chart at charts/db2-instance.</w:t>
      </w:r>
    </w:p>
    <w:p w14:paraId="23EDE69E" w14:textId="4E266486" w:rsidR="4E2A9653" w:rsidRDefault="066069CF" w:rsidP="30C14922">
      <w:pPr>
        <w:pStyle w:val="ListParagraph"/>
        <w:numPr>
          <w:ilvl w:val="0"/>
          <w:numId w:val="2"/>
        </w:numPr>
        <w:spacing w:before="240" w:after="240"/>
        <w:rPr>
          <w:rFonts w:ascii="Aptos" w:eastAsia="Aptos" w:hAnsi="Aptos" w:cs="Aptos"/>
        </w:rPr>
      </w:pPr>
      <w:r w:rsidRPr="30C14922">
        <w:rPr>
          <w:rFonts w:ascii="Aptos" w:eastAsia="Aptos" w:hAnsi="Aptos" w:cs="Aptos"/>
        </w:rPr>
        <w:t>The values block overrides the chart’s default configuration to tailor the deployment to your environment.</w:t>
      </w:r>
    </w:p>
    <w:p w14:paraId="6996A855" w14:textId="13034AB3" w:rsidR="4E2A9653" w:rsidRDefault="066069CF" w:rsidP="30C14922">
      <w:pPr>
        <w:pStyle w:val="ListParagraph"/>
        <w:numPr>
          <w:ilvl w:val="0"/>
          <w:numId w:val="2"/>
        </w:numPr>
        <w:spacing w:before="240" w:after="240"/>
        <w:rPr>
          <w:rFonts w:ascii="Aptos" w:eastAsia="Aptos" w:hAnsi="Aptos" w:cs="Aptos"/>
        </w:rPr>
      </w:pPr>
      <w:r w:rsidRPr="02A83602">
        <w:rPr>
          <w:rFonts w:ascii="Aptos" w:eastAsia="Aptos" w:hAnsi="Aptos" w:cs="Aptos"/>
        </w:rPr>
        <w:t xml:space="preserve">Replace </w:t>
      </w:r>
      <w:r w:rsidRPr="02A83602">
        <w:rPr>
          <w:rFonts w:ascii="Courier New" w:eastAsia="Courier New" w:hAnsi="Courier New" w:cs="Courier New"/>
        </w:rPr>
        <w:t>&lt;db2uinstance_name&gt;</w:t>
      </w:r>
      <w:r w:rsidRPr="02A83602">
        <w:rPr>
          <w:rFonts w:ascii="Aptos" w:eastAsia="Aptos" w:hAnsi="Aptos" w:cs="Aptos"/>
        </w:rPr>
        <w:t xml:space="preserve">, </w:t>
      </w:r>
      <w:r w:rsidRPr="02A83602">
        <w:rPr>
          <w:rFonts w:ascii="Courier New" w:eastAsia="Courier New" w:hAnsi="Courier New" w:cs="Courier New"/>
        </w:rPr>
        <w:t>&lt;db2uinstance_namespace&gt;</w:t>
      </w:r>
      <w:r w:rsidRPr="02A83602">
        <w:rPr>
          <w:rFonts w:ascii="Aptos" w:eastAsia="Aptos" w:hAnsi="Aptos" w:cs="Aptos"/>
        </w:rPr>
        <w:t xml:space="preserve"> and </w:t>
      </w:r>
      <w:r w:rsidRPr="02A83602">
        <w:rPr>
          <w:rFonts w:ascii="Courier New" w:eastAsia="Courier New" w:hAnsi="Courier New" w:cs="Courier New"/>
        </w:rPr>
        <w:t>&lt;</w:t>
      </w:r>
      <w:proofErr w:type="spellStart"/>
      <w:r w:rsidRPr="02A83602">
        <w:rPr>
          <w:rFonts w:ascii="Courier New" w:eastAsia="Courier New" w:hAnsi="Courier New" w:cs="Courier New"/>
        </w:rPr>
        <w:t>storageClass_reference</w:t>
      </w:r>
      <w:proofErr w:type="spellEnd"/>
      <w:r w:rsidRPr="02A83602">
        <w:rPr>
          <w:rFonts w:ascii="Courier New" w:eastAsia="Courier New" w:hAnsi="Courier New" w:cs="Courier New"/>
        </w:rPr>
        <w:t>&gt;</w:t>
      </w:r>
      <w:r w:rsidRPr="02A83602">
        <w:rPr>
          <w:rFonts w:ascii="Aptos" w:eastAsia="Aptos" w:hAnsi="Aptos" w:cs="Aptos"/>
        </w:rPr>
        <w:t xml:space="preserve"> with values specific to your setup.</w:t>
      </w:r>
    </w:p>
    <w:p w14:paraId="177552EA" w14:textId="3968D3EA" w:rsidR="4E2A9653" w:rsidRDefault="066069CF" w:rsidP="30C14922">
      <w:pPr>
        <w:pStyle w:val="ListParagraph"/>
        <w:numPr>
          <w:ilvl w:val="0"/>
          <w:numId w:val="2"/>
        </w:numPr>
        <w:spacing w:before="240" w:after="240"/>
        <w:rPr>
          <w:rFonts w:ascii="Aptos" w:eastAsia="Aptos" w:hAnsi="Aptos" w:cs="Aptos"/>
        </w:rPr>
      </w:pPr>
      <w:r w:rsidRPr="3CA2023F">
        <w:rPr>
          <w:rFonts w:ascii="Aptos" w:eastAsia="Aptos" w:hAnsi="Aptos" w:cs="Aptos"/>
        </w:rPr>
        <w:t>To deploy Db2</w:t>
      </w:r>
      <w:r w:rsidR="09CC5A5D" w:rsidRPr="3CA2023F">
        <w:rPr>
          <w:rFonts w:ascii="Aptos" w:eastAsia="Aptos" w:hAnsi="Aptos" w:cs="Aptos"/>
        </w:rPr>
        <w:t>OLTP</w:t>
      </w:r>
      <w:r w:rsidRPr="3CA2023F">
        <w:rPr>
          <w:rFonts w:ascii="Aptos" w:eastAsia="Aptos" w:hAnsi="Aptos" w:cs="Aptos"/>
        </w:rPr>
        <w:t xml:space="preserve">, </w:t>
      </w:r>
      <w:r w:rsidR="73F56524" w:rsidRPr="3CA2023F">
        <w:rPr>
          <w:rFonts w:ascii="Aptos" w:eastAsia="Aptos" w:hAnsi="Aptos" w:cs="Aptos"/>
        </w:rPr>
        <w:t>please</w:t>
      </w:r>
      <w:r w:rsidRPr="3CA2023F">
        <w:rPr>
          <w:rFonts w:ascii="Aptos" w:eastAsia="Aptos" w:hAnsi="Aptos" w:cs="Aptos"/>
        </w:rPr>
        <w:t xml:space="preserve"> </w:t>
      </w:r>
      <w:r w:rsidR="48BBA7DB" w:rsidRPr="3CA2023F">
        <w:rPr>
          <w:rFonts w:ascii="Aptos" w:eastAsia="Aptos" w:hAnsi="Aptos" w:cs="Aptos"/>
        </w:rPr>
        <w:t xml:space="preserve">add </w:t>
      </w:r>
      <w:r w:rsidRPr="3CA2023F">
        <w:rPr>
          <w:rFonts w:ascii="Aptos" w:eastAsia="Aptos" w:hAnsi="Aptos" w:cs="Aptos"/>
        </w:rPr>
        <w:t>the deployments value from db2oltp</w:t>
      </w:r>
    </w:p>
    <w:p w14:paraId="2F7A51CC" w14:textId="3E86D590" w:rsidR="79C432B1" w:rsidRDefault="27703866" w:rsidP="30C14922">
      <w:pPr>
        <w:pStyle w:val="ListParagraph"/>
        <w:numPr>
          <w:ilvl w:val="0"/>
          <w:numId w:val="2"/>
        </w:numPr>
      </w:pPr>
      <w:r>
        <w:t>Once deployed, Argo CD will sync the chart and instantiate the Db2</w:t>
      </w:r>
      <w:r w:rsidR="7C63BBA2">
        <w:t>u</w:t>
      </w:r>
      <w:r>
        <w:t>Instance in your cluster, ready for use.</w:t>
      </w:r>
    </w:p>
    <w:p w14:paraId="5B3379D3" w14:textId="61203591" w:rsidR="1514F894" w:rsidRDefault="1514F894" w:rsidP="30C14922">
      <w:pPr>
        <w:pStyle w:val="Heading3"/>
        <w:numPr>
          <w:ilvl w:val="0"/>
          <w:numId w:val="9"/>
        </w:numPr>
      </w:pPr>
      <w:r>
        <w:t>Deploying DBWHMPP Db2</w:t>
      </w:r>
      <w:r w:rsidR="022C9BB0">
        <w:t>u</w:t>
      </w:r>
      <w:r>
        <w:t>Instance Argo CD Applications</w:t>
      </w:r>
    </w:p>
    <w:p w14:paraId="5F76A572" w14:textId="6D4A32F3" w:rsidR="1514F894" w:rsidRDefault="1514F894" w:rsidP="30C14922">
      <w:r>
        <w:t>With the Db2 Operator deployed and synced via Argo CD, the next step is to deploy your Db2</w:t>
      </w:r>
      <w:r w:rsidR="0B50D851">
        <w:t>u</w:t>
      </w:r>
      <w:r>
        <w:t>Instance for transactional workloads (db2</w:t>
      </w:r>
      <w:r w:rsidR="69D20C52">
        <w:t>wh</w:t>
      </w:r>
      <w:r>
        <w:t>).</w:t>
      </w:r>
    </w:p>
    <w:p w14:paraId="12D8F2E2" w14:textId="26215DEE" w:rsidR="1514F894" w:rsidRDefault="1514F894" w:rsidP="30C14922">
      <w:r>
        <w:t>Steps to Deploy Db2</w:t>
      </w:r>
      <w:r w:rsidR="0AD201B9">
        <w:t>u</w:t>
      </w:r>
      <w:r>
        <w:t>Instance via Argo CD UI</w:t>
      </w:r>
    </w:p>
    <w:p w14:paraId="455000CA" w14:textId="47B6BF3E" w:rsidR="1514F894" w:rsidRDefault="1514F894" w:rsidP="30C14922">
      <w:pPr>
        <w:pStyle w:val="ListParagraph"/>
        <w:numPr>
          <w:ilvl w:val="0"/>
          <w:numId w:val="4"/>
        </w:numPr>
      </w:pPr>
      <w:r>
        <w:t>Log in to the Argo CD UI</w:t>
      </w:r>
      <w:r w:rsidR="57A6D861">
        <w:t xml:space="preserve"> Navigating to your Argo CD dashboard using the </w:t>
      </w:r>
      <w:proofErr w:type="spellStart"/>
      <w:r w:rsidR="57A6D861">
        <w:t>LoadBalancer</w:t>
      </w:r>
      <w:proofErr w:type="spellEnd"/>
      <w:r w:rsidR="57A6D861">
        <w:t xml:space="preserve"> or Route URL.</w:t>
      </w:r>
    </w:p>
    <w:p w14:paraId="1E655F36" w14:textId="7E26FEBB" w:rsidR="1514F894" w:rsidRDefault="1514F894" w:rsidP="30C14922">
      <w:pPr>
        <w:pStyle w:val="ListParagraph"/>
        <w:numPr>
          <w:ilvl w:val="0"/>
          <w:numId w:val="4"/>
        </w:numPr>
        <w:spacing w:before="240" w:after="240"/>
      </w:pPr>
      <w:r>
        <w:t>Go to Applications</w:t>
      </w:r>
    </w:p>
    <w:p w14:paraId="445C2823" w14:textId="17322A48" w:rsidR="1514F894" w:rsidRDefault="1514F894" w:rsidP="30C14922">
      <w:pPr>
        <w:pStyle w:val="ListParagraph"/>
        <w:numPr>
          <w:ilvl w:val="0"/>
          <w:numId w:val="4"/>
        </w:numPr>
        <w:spacing w:before="240" w:after="240"/>
      </w:pPr>
      <w:r>
        <w:t>In the sidebar, click on Applications.</w:t>
      </w:r>
    </w:p>
    <w:p w14:paraId="19E7475F" w14:textId="1F02C36C" w:rsidR="1514F894" w:rsidRDefault="1514F894" w:rsidP="30C14922">
      <w:pPr>
        <w:pStyle w:val="ListParagraph"/>
        <w:numPr>
          <w:ilvl w:val="0"/>
          <w:numId w:val="4"/>
        </w:numPr>
        <w:spacing w:before="240" w:after="240"/>
      </w:pPr>
      <w:r>
        <w:t>Create a New Application</w:t>
      </w:r>
    </w:p>
    <w:p w14:paraId="75A3D300" w14:textId="4EEF96E6" w:rsidR="1514F894" w:rsidRDefault="1514F894" w:rsidP="30C14922">
      <w:pPr>
        <w:pStyle w:val="ListParagraph"/>
        <w:numPr>
          <w:ilvl w:val="0"/>
          <w:numId w:val="4"/>
        </w:numPr>
        <w:spacing w:before="240" w:after="240"/>
      </w:pPr>
      <w:r>
        <w:t>Click the + New App button.</w:t>
      </w:r>
    </w:p>
    <w:p w14:paraId="51E73341" w14:textId="4432EB3B" w:rsidR="1514F894" w:rsidRDefault="1514F894" w:rsidP="30C14922">
      <w:pPr>
        <w:pStyle w:val="ListParagraph"/>
        <w:numPr>
          <w:ilvl w:val="0"/>
          <w:numId w:val="4"/>
        </w:numPr>
        <w:spacing w:before="240" w:after="240"/>
      </w:pPr>
      <w:r>
        <w:t>Switch to YAML Mode</w:t>
      </w:r>
    </w:p>
    <w:p w14:paraId="2A8E773E" w14:textId="2619F400" w:rsidR="1514F894" w:rsidRDefault="1514F894" w:rsidP="30C14922">
      <w:pPr>
        <w:pStyle w:val="ListParagraph"/>
        <w:numPr>
          <w:ilvl w:val="0"/>
          <w:numId w:val="4"/>
        </w:numPr>
      </w:pPr>
      <w:r>
        <w:t>Paste the Argo CD Application YAML</w:t>
      </w:r>
    </w:p>
    <w:p w14:paraId="70BA081A" w14:textId="5A17EBA8" w:rsidR="1514F894" w:rsidRDefault="1514F894" w:rsidP="30C14922">
      <w:r w:rsidRPr="02A83602">
        <w:t>Use the following example YAML to deploy a Db2</w:t>
      </w:r>
      <w:r w:rsidR="3C3BBAA0" w:rsidRPr="02A83602">
        <w:t>u</w:t>
      </w:r>
      <w:r w:rsidRPr="02A83602">
        <w:t xml:space="preserve">Instance for </w:t>
      </w:r>
      <w:r w:rsidR="2A659667" w:rsidRPr="02A83602">
        <w:t xml:space="preserve">DB2WHMPP </w:t>
      </w:r>
      <w:r w:rsidRPr="02A83602">
        <w:t>workloads:</w:t>
      </w:r>
    </w:p>
    <w:p w14:paraId="7B4563A2" w14:textId="501539C8" w:rsidR="1514F894" w:rsidRDefault="1514F894" w:rsidP="30C14922">
      <w:pPr>
        <w:pStyle w:val="NoSpacing"/>
        <w:rPr>
          <w:rFonts w:ascii="Courier New" w:eastAsia="Courier New" w:hAnsi="Courier New" w:cs="Courier New"/>
        </w:rPr>
      </w:pPr>
      <w:proofErr w:type="spellStart"/>
      <w:r w:rsidRPr="30C14922">
        <w:rPr>
          <w:rFonts w:ascii="Courier New" w:eastAsia="Courier New" w:hAnsi="Courier New" w:cs="Courier New"/>
        </w:rPr>
        <w:lastRenderedPageBreak/>
        <w:t>apiVersion</w:t>
      </w:r>
      <w:proofErr w:type="spellEnd"/>
      <w:r w:rsidRPr="30C14922">
        <w:rPr>
          <w:rFonts w:ascii="Courier New" w:eastAsia="Courier New" w:hAnsi="Courier New" w:cs="Courier New"/>
        </w:rPr>
        <w:t>: argoproj.io/v1alpha1</w:t>
      </w:r>
    </w:p>
    <w:p w14:paraId="70F73C5D" w14:textId="7FD2223B"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kind: Application</w:t>
      </w:r>
    </w:p>
    <w:p w14:paraId="6A616CBA" w14:textId="189F7754"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metadata:</w:t>
      </w:r>
    </w:p>
    <w:p w14:paraId="7AA20835" w14:textId="29275EE7"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name: &lt;db2uinstance_name&gt;</w:t>
      </w:r>
    </w:p>
    <w:p w14:paraId="49F1B4BD" w14:textId="34ADBB28"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namespace: </w:t>
      </w:r>
      <w:proofErr w:type="spellStart"/>
      <w:r w:rsidRPr="30C14922">
        <w:rPr>
          <w:rFonts w:ascii="Courier New" w:eastAsia="Courier New" w:hAnsi="Courier New" w:cs="Courier New"/>
        </w:rPr>
        <w:t>argocd</w:t>
      </w:r>
      <w:proofErr w:type="spellEnd"/>
    </w:p>
    <w:p w14:paraId="0B8E2A99" w14:textId="26B8A3B3"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spec:</w:t>
      </w:r>
    </w:p>
    <w:p w14:paraId="0EC16BC5" w14:textId="50FD73E8"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project: default</w:t>
      </w:r>
    </w:p>
    <w:p w14:paraId="3AEC9343" w14:textId="56DA5E23"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source:</w:t>
      </w:r>
    </w:p>
    <w:p w14:paraId="5676D5C9" w14:textId="49CCB6A1" w:rsidR="1514F894" w:rsidRDefault="1514F894" w:rsidP="30C14922">
      <w:pPr>
        <w:pStyle w:val="NoSpacing"/>
        <w:rPr>
          <w:rFonts w:ascii="Courier New" w:eastAsia="Courier New" w:hAnsi="Courier New" w:cs="Courier New"/>
        </w:rPr>
      </w:pPr>
      <w:r w:rsidRPr="02A83602">
        <w:rPr>
          <w:rFonts w:ascii="Courier New" w:eastAsia="Courier New" w:hAnsi="Courier New" w:cs="Courier New"/>
        </w:rPr>
        <w:t xml:space="preserve">    </w:t>
      </w:r>
      <w:proofErr w:type="spellStart"/>
      <w:r w:rsidRPr="02A83602">
        <w:rPr>
          <w:rFonts w:ascii="Courier New" w:eastAsia="Courier New" w:hAnsi="Courier New" w:cs="Courier New"/>
        </w:rPr>
        <w:t>repoURL</w:t>
      </w:r>
      <w:proofErr w:type="spellEnd"/>
      <w:r w:rsidRPr="02A83602">
        <w:rPr>
          <w:rFonts w:ascii="Courier New" w:eastAsia="Courier New" w:hAnsi="Courier New" w:cs="Courier New"/>
        </w:rPr>
        <w:t>: 'https://github.</w:t>
      </w:r>
      <w:r w:rsidR="6C0131B0" w:rsidRPr="02A83602">
        <w:rPr>
          <w:rFonts w:ascii="Courier New" w:eastAsia="Courier New" w:hAnsi="Courier New" w:cs="Courier New"/>
        </w:rPr>
        <w:t>acme</w:t>
      </w:r>
      <w:r w:rsidRPr="02A83602">
        <w:rPr>
          <w:rFonts w:ascii="Courier New" w:eastAsia="Courier New" w:hAnsi="Courier New" w:cs="Courier New"/>
        </w:rPr>
        <w:t>.com/db2-operator.git'</w:t>
      </w:r>
    </w:p>
    <w:p w14:paraId="3A67DAF8" w14:textId="14A4FAEE"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path: 'charts/db2-instance'</w:t>
      </w:r>
    </w:p>
    <w:p w14:paraId="513881DF" w14:textId="2BA2974E"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targetRevision</w:t>
      </w:r>
      <w:proofErr w:type="spellEnd"/>
      <w:r w:rsidRPr="30C14922">
        <w:rPr>
          <w:rFonts w:ascii="Courier New" w:eastAsia="Courier New" w:hAnsi="Courier New" w:cs="Courier New"/>
        </w:rPr>
        <w:t>: v0.1</w:t>
      </w:r>
    </w:p>
    <w:p w14:paraId="0B923790" w14:textId="2B5686A8"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helm:</w:t>
      </w:r>
    </w:p>
    <w:p w14:paraId="5DD675E8" w14:textId="074B2291"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values: |</w:t>
      </w:r>
    </w:p>
    <w:p w14:paraId="35CF224D" w14:textId="4FA9FE18"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name: &lt;db2uinstance_name&gt;</w:t>
      </w:r>
    </w:p>
    <w:p w14:paraId="765836EA" w14:textId="442933BB"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deployments:</w:t>
      </w:r>
    </w:p>
    <w:p w14:paraId="70698609" w14:textId="6644C44B"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 db2wh</w:t>
      </w:r>
    </w:p>
    <w:p w14:paraId="03B61E61" w14:textId="44637BA3"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storageclassname</w:t>
      </w:r>
      <w:proofErr w:type="spellEnd"/>
      <w:r w:rsidRPr="30C14922">
        <w:rPr>
          <w:rFonts w:ascii="Courier New" w:eastAsia="Courier New" w:hAnsi="Courier New" w:cs="Courier New"/>
        </w:rPr>
        <w:t>:</w:t>
      </w:r>
    </w:p>
    <w:p w14:paraId="293F761A" w14:textId="332942B7"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rwx</w:t>
      </w:r>
      <w:proofErr w:type="spellEnd"/>
      <w:r w:rsidRPr="30C14922">
        <w:rPr>
          <w:rFonts w:ascii="Courier New" w:eastAsia="Courier New" w:hAnsi="Courier New" w:cs="Courier New"/>
        </w:rPr>
        <w:t>: &lt;</w:t>
      </w:r>
      <w:proofErr w:type="spellStart"/>
      <w:r w:rsidRPr="30C14922">
        <w:rPr>
          <w:rFonts w:ascii="Courier New" w:eastAsia="Courier New" w:hAnsi="Courier New" w:cs="Courier New"/>
        </w:rPr>
        <w:t>storageClass_reference</w:t>
      </w:r>
      <w:proofErr w:type="spellEnd"/>
      <w:r w:rsidRPr="30C14922">
        <w:rPr>
          <w:rFonts w:ascii="Courier New" w:eastAsia="Courier New" w:hAnsi="Courier New" w:cs="Courier New"/>
        </w:rPr>
        <w:t>&gt;</w:t>
      </w:r>
    </w:p>
    <w:p w14:paraId="67A1FBB4" w14:textId="6B01708F"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rwo</w:t>
      </w:r>
      <w:proofErr w:type="spellEnd"/>
      <w:r w:rsidRPr="30C14922">
        <w:rPr>
          <w:rFonts w:ascii="Courier New" w:eastAsia="Courier New" w:hAnsi="Courier New" w:cs="Courier New"/>
        </w:rPr>
        <w:t>: &lt;</w:t>
      </w:r>
      <w:proofErr w:type="spellStart"/>
      <w:r w:rsidRPr="30C14922">
        <w:rPr>
          <w:rFonts w:ascii="Courier New" w:eastAsia="Courier New" w:hAnsi="Courier New" w:cs="Courier New"/>
        </w:rPr>
        <w:t>storageClass_reference</w:t>
      </w:r>
      <w:proofErr w:type="spellEnd"/>
      <w:r w:rsidRPr="30C14922">
        <w:rPr>
          <w:rFonts w:ascii="Courier New" w:eastAsia="Courier New" w:hAnsi="Courier New" w:cs="Courier New"/>
        </w:rPr>
        <w:t>&gt;</w:t>
      </w:r>
    </w:p>
    <w:p w14:paraId="26214D4B" w14:textId="7E1B28FE"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image:</w:t>
      </w:r>
    </w:p>
    <w:p w14:paraId="5DD58BC4" w14:textId="203FE5FB"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repository: icr.io/db2u</w:t>
      </w:r>
    </w:p>
    <w:p w14:paraId="6E123157" w14:textId="3D3B189E"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tag: 12.1.3.0</w:t>
      </w:r>
    </w:p>
    <w:p w14:paraId="51457454" w14:textId="6B3744CB"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destination:</w:t>
      </w:r>
    </w:p>
    <w:p w14:paraId="5775536D" w14:textId="0C9D65F4"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server: 'https://</w:t>
      </w:r>
      <w:proofErr w:type="spellStart"/>
      <w:r w:rsidRPr="30C14922">
        <w:rPr>
          <w:rFonts w:ascii="Courier New" w:eastAsia="Courier New" w:hAnsi="Courier New" w:cs="Courier New"/>
        </w:rPr>
        <w:t>kubernetes.default.svc</w:t>
      </w:r>
      <w:proofErr w:type="spellEnd"/>
      <w:r w:rsidRPr="30C14922">
        <w:rPr>
          <w:rFonts w:ascii="Courier New" w:eastAsia="Courier New" w:hAnsi="Courier New" w:cs="Courier New"/>
        </w:rPr>
        <w:t>'</w:t>
      </w:r>
    </w:p>
    <w:p w14:paraId="238F9F04" w14:textId="095E034F"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namespace: &lt;db2uinstance_namespace&gt;</w:t>
      </w:r>
    </w:p>
    <w:p w14:paraId="1F894F40" w14:textId="1B086F89"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syncPolicy</w:t>
      </w:r>
      <w:proofErr w:type="spellEnd"/>
      <w:r w:rsidRPr="30C14922">
        <w:rPr>
          <w:rFonts w:ascii="Courier New" w:eastAsia="Courier New" w:hAnsi="Courier New" w:cs="Courier New"/>
        </w:rPr>
        <w:t>:</w:t>
      </w:r>
    </w:p>
    <w:p w14:paraId="561B2E4B" w14:textId="1D89ADB6"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automated:</w:t>
      </w:r>
    </w:p>
    <w:p w14:paraId="33477037" w14:textId="03835E26"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prune: true</w:t>
      </w:r>
    </w:p>
    <w:p w14:paraId="704E126A" w14:textId="7BAA0CA8"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selfHeal</w:t>
      </w:r>
      <w:proofErr w:type="spellEnd"/>
      <w:r w:rsidRPr="30C14922">
        <w:rPr>
          <w:rFonts w:ascii="Courier New" w:eastAsia="Courier New" w:hAnsi="Courier New" w:cs="Courier New"/>
        </w:rPr>
        <w:t>: true</w:t>
      </w:r>
    </w:p>
    <w:p w14:paraId="057AB133" w14:textId="38A2FB1A" w:rsidR="1514F894" w:rsidRDefault="1514F894" w:rsidP="30C14922">
      <w:pPr>
        <w:pStyle w:val="NoSpacing"/>
        <w:rPr>
          <w:rFonts w:ascii="Courier New" w:eastAsia="Courier New" w:hAnsi="Courier New" w:cs="Courier New"/>
        </w:rPr>
      </w:pPr>
      <w:r w:rsidRPr="30C14922">
        <w:rPr>
          <w:rFonts w:ascii="Courier New" w:eastAsia="Courier New" w:hAnsi="Courier New" w:cs="Courier New"/>
        </w:rPr>
        <w:t xml:space="preserve">    </w:t>
      </w:r>
      <w:proofErr w:type="spellStart"/>
      <w:r w:rsidRPr="30C14922">
        <w:rPr>
          <w:rFonts w:ascii="Courier New" w:eastAsia="Courier New" w:hAnsi="Courier New" w:cs="Courier New"/>
        </w:rPr>
        <w:t>syncOptions</w:t>
      </w:r>
      <w:proofErr w:type="spellEnd"/>
      <w:r w:rsidRPr="30C14922">
        <w:rPr>
          <w:rFonts w:ascii="Courier New" w:eastAsia="Courier New" w:hAnsi="Courier New" w:cs="Courier New"/>
        </w:rPr>
        <w:t>:</w:t>
      </w:r>
    </w:p>
    <w:p w14:paraId="5A4C9A15" w14:textId="0960F98A" w:rsidR="1514F894" w:rsidRDefault="1514F894" w:rsidP="30C14922">
      <w:pPr>
        <w:pStyle w:val="NoSpacing"/>
        <w:rPr>
          <w:rFonts w:ascii="Courier New" w:eastAsia="Courier New" w:hAnsi="Courier New" w:cs="Courier New"/>
        </w:rPr>
      </w:pPr>
      <w:r w:rsidRPr="3CA2023F">
        <w:rPr>
          <w:rFonts w:ascii="Courier New" w:eastAsia="Courier New" w:hAnsi="Courier New" w:cs="Courier New"/>
        </w:rPr>
        <w:t xml:space="preserve">      - </w:t>
      </w:r>
      <w:proofErr w:type="spellStart"/>
      <w:r w:rsidRPr="3CA2023F">
        <w:rPr>
          <w:rFonts w:ascii="Courier New" w:eastAsia="Courier New" w:hAnsi="Courier New" w:cs="Courier New"/>
        </w:rPr>
        <w:t>CreateNamespace</w:t>
      </w:r>
      <w:proofErr w:type="spellEnd"/>
      <w:r w:rsidRPr="3CA2023F">
        <w:rPr>
          <w:rFonts w:ascii="Courier New" w:eastAsia="Courier New" w:hAnsi="Courier New" w:cs="Courier New"/>
        </w:rPr>
        <w:t>=true</w:t>
      </w:r>
    </w:p>
    <w:p w14:paraId="09D41731" w14:textId="4A6E00B5" w:rsidR="3CA2023F" w:rsidRDefault="3CA2023F" w:rsidP="3CA2023F">
      <w:pPr>
        <w:pStyle w:val="NoSpacing"/>
        <w:rPr>
          <w:rFonts w:ascii="Courier New" w:eastAsia="Courier New" w:hAnsi="Courier New" w:cs="Courier New"/>
        </w:rPr>
      </w:pPr>
    </w:p>
    <w:p w14:paraId="355E30F1" w14:textId="6107614F" w:rsidR="1514F894" w:rsidRDefault="1514F894" w:rsidP="30C14922">
      <w:pPr>
        <w:pStyle w:val="ListParagraph"/>
        <w:numPr>
          <w:ilvl w:val="0"/>
          <w:numId w:val="6"/>
        </w:numPr>
      </w:pPr>
      <w:r w:rsidRPr="30C14922">
        <w:t xml:space="preserve">An example Argo CD UI view. </w:t>
      </w:r>
    </w:p>
    <w:p w14:paraId="711B9CF6" w14:textId="333C1C59" w:rsidR="525D492D" w:rsidRDefault="525D492D" w:rsidP="30C14922">
      <w:r>
        <w:rPr>
          <w:noProof/>
        </w:rPr>
        <w:lastRenderedPageBreak/>
        <w:drawing>
          <wp:inline distT="0" distB="0" distL="0" distR="0" wp14:anchorId="66FE3CD2" wp14:editId="68D3F03B">
            <wp:extent cx="5724525" cy="2686050"/>
            <wp:effectExtent l="0" t="0" r="0" b="0"/>
            <wp:docPr id="1514789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9925" name="Picture 1514789925"/>
                    <pic:cNvPicPr/>
                  </pic:nvPicPr>
                  <pic:blipFill>
                    <a:blip r:embed="rId31">
                      <a:extLst>
                        <a:ext uri="{28A0092B-C50C-407E-A947-70E740481C1C}">
                          <a14:useLocalDpi xmlns:a14="http://schemas.microsoft.com/office/drawing/2010/main"/>
                        </a:ext>
                      </a:extLst>
                    </a:blip>
                    <a:stretch>
                      <a:fillRect/>
                    </a:stretch>
                  </pic:blipFill>
                  <pic:spPr>
                    <a:xfrm>
                      <a:off x="0" y="0"/>
                      <a:ext cx="5724525" cy="2686050"/>
                    </a:xfrm>
                    <a:prstGeom prst="rect">
                      <a:avLst/>
                    </a:prstGeom>
                  </pic:spPr>
                </pic:pic>
              </a:graphicData>
            </a:graphic>
          </wp:inline>
        </w:drawing>
      </w:r>
    </w:p>
    <w:p w14:paraId="570970A6" w14:textId="275E6E93" w:rsidR="7F4F9260" w:rsidRDefault="7F4F9260" w:rsidP="30C14922">
      <w:r>
        <w:rPr>
          <w:noProof/>
        </w:rPr>
        <w:drawing>
          <wp:inline distT="0" distB="0" distL="0" distR="0" wp14:anchorId="4F9B1DDA" wp14:editId="6F6AC2D8">
            <wp:extent cx="5724525" cy="2952750"/>
            <wp:effectExtent l="0" t="0" r="0" b="0"/>
            <wp:docPr id="1409848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8932" name="Picture 1409848932"/>
                    <pic:cNvPicPr/>
                  </pic:nvPicPr>
                  <pic:blipFill>
                    <a:blip r:embed="rId32">
                      <a:extLst>
                        <a:ext uri="{28A0092B-C50C-407E-A947-70E740481C1C}">
                          <a14:useLocalDpi xmlns:a14="http://schemas.microsoft.com/office/drawing/2010/main"/>
                        </a:ext>
                      </a:extLst>
                    </a:blip>
                    <a:stretch>
                      <a:fillRect/>
                    </a:stretch>
                  </pic:blipFill>
                  <pic:spPr>
                    <a:xfrm>
                      <a:off x="0" y="0"/>
                      <a:ext cx="5724525" cy="2952750"/>
                    </a:xfrm>
                    <a:prstGeom prst="rect">
                      <a:avLst/>
                    </a:prstGeom>
                  </pic:spPr>
                </pic:pic>
              </a:graphicData>
            </a:graphic>
          </wp:inline>
        </w:drawing>
      </w:r>
    </w:p>
    <w:p w14:paraId="12BE47D8" w14:textId="58045FC1" w:rsidR="1514F894" w:rsidRDefault="1514F894" w:rsidP="30C14922">
      <w:pPr>
        <w:spacing w:before="240" w:after="240"/>
        <w:rPr>
          <w:rFonts w:ascii="Aptos" w:eastAsia="Aptos" w:hAnsi="Aptos" w:cs="Aptos"/>
        </w:rPr>
      </w:pPr>
      <w:r w:rsidRPr="30C14922">
        <w:rPr>
          <w:rFonts w:ascii="Aptos" w:eastAsia="Aptos" w:hAnsi="Aptos" w:cs="Aptos"/>
        </w:rPr>
        <w:t xml:space="preserve">Notes </w:t>
      </w:r>
    </w:p>
    <w:p w14:paraId="19F38A5A" w14:textId="18296FD2" w:rsidR="1514F894" w:rsidRDefault="1514F894" w:rsidP="30C14922">
      <w:pPr>
        <w:pStyle w:val="ListParagraph"/>
        <w:numPr>
          <w:ilvl w:val="0"/>
          <w:numId w:val="3"/>
        </w:numPr>
        <w:spacing w:before="240" w:after="240"/>
        <w:rPr>
          <w:rFonts w:ascii="Aptos" w:eastAsia="Aptos" w:hAnsi="Aptos" w:cs="Aptos"/>
        </w:rPr>
      </w:pPr>
      <w:r w:rsidRPr="30C14922">
        <w:rPr>
          <w:rFonts w:ascii="Aptos" w:eastAsia="Aptos" w:hAnsi="Aptos" w:cs="Aptos"/>
        </w:rPr>
        <w:t>This Argo CD Application uses Helm templating, rendering the templates defined in the chart at charts/db2-instance.</w:t>
      </w:r>
    </w:p>
    <w:p w14:paraId="32340E35" w14:textId="4E266486" w:rsidR="1514F894" w:rsidRDefault="1514F894" w:rsidP="30C14922">
      <w:pPr>
        <w:pStyle w:val="ListParagraph"/>
        <w:numPr>
          <w:ilvl w:val="0"/>
          <w:numId w:val="3"/>
        </w:numPr>
        <w:spacing w:before="240" w:after="240"/>
        <w:rPr>
          <w:rFonts w:ascii="Aptos" w:eastAsia="Aptos" w:hAnsi="Aptos" w:cs="Aptos"/>
        </w:rPr>
      </w:pPr>
      <w:r w:rsidRPr="30C14922">
        <w:rPr>
          <w:rFonts w:ascii="Aptos" w:eastAsia="Aptos" w:hAnsi="Aptos" w:cs="Aptos"/>
        </w:rPr>
        <w:t>The values block overrides the chart’s default configuration to tailor the deployment to your environment.</w:t>
      </w:r>
    </w:p>
    <w:p w14:paraId="32AD35FD" w14:textId="13034AB3" w:rsidR="1514F894" w:rsidRDefault="1514F894" w:rsidP="30C14922">
      <w:pPr>
        <w:pStyle w:val="ListParagraph"/>
        <w:numPr>
          <w:ilvl w:val="0"/>
          <w:numId w:val="3"/>
        </w:numPr>
        <w:spacing w:before="240" w:after="240"/>
        <w:rPr>
          <w:rFonts w:ascii="Aptos" w:eastAsia="Aptos" w:hAnsi="Aptos" w:cs="Aptos"/>
        </w:rPr>
      </w:pPr>
      <w:r w:rsidRPr="02A83602">
        <w:rPr>
          <w:rFonts w:ascii="Aptos" w:eastAsia="Aptos" w:hAnsi="Aptos" w:cs="Aptos"/>
        </w:rPr>
        <w:t xml:space="preserve">Replace </w:t>
      </w:r>
      <w:r w:rsidRPr="02A83602">
        <w:rPr>
          <w:rFonts w:ascii="Courier New" w:eastAsia="Courier New" w:hAnsi="Courier New" w:cs="Courier New"/>
        </w:rPr>
        <w:t>&lt;db2uinstance_name&gt;</w:t>
      </w:r>
      <w:r w:rsidRPr="02A83602">
        <w:rPr>
          <w:rFonts w:ascii="Aptos" w:eastAsia="Aptos" w:hAnsi="Aptos" w:cs="Aptos"/>
        </w:rPr>
        <w:t xml:space="preserve">, </w:t>
      </w:r>
      <w:r w:rsidRPr="02A83602">
        <w:rPr>
          <w:rFonts w:ascii="Courier New" w:eastAsia="Courier New" w:hAnsi="Courier New" w:cs="Courier New"/>
        </w:rPr>
        <w:t>&lt;db2uinstance_namespace&gt;</w:t>
      </w:r>
      <w:r w:rsidRPr="02A83602">
        <w:rPr>
          <w:rFonts w:ascii="Aptos" w:eastAsia="Aptos" w:hAnsi="Aptos" w:cs="Aptos"/>
        </w:rPr>
        <w:t xml:space="preserve"> and </w:t>
      </w:r>
      <w:r w:rsidRPr="02A83602">
        <w:rPr>
          <w:rFonts w:ascii="Courier New" w:eastAsia="Courier New" w:hAnsi="Courier New" w:cs="Courier New"/>
        </w:rPr>
        <w:t>&lt;</w:t>
      </w:r>
      <w:proofErr w:type="spellStart"/>
      <w:r w:rsidRPr="02A83602">
        <w:rPr>
          <w:rFonts w:ascii="Courier New" w:eastAsia="Courier New" w:hAnsi="Courier New" w:cs="Courier New"/>
        </w:rPr>
        <w:t>storageClass_reference</w:t>
      </w:r>
      <w:proofErr w:type="spellEnd"/>
      <w:r w:rsidRPr="02A83602">
        <w:rPr>
          <w:rFonts w:ascii="Courier New" w:eastAsia="Courier New" w:hAnsi="Courier New" w:cs="Courier New"/>
        </w:rPr>
        <w:t>&gt;</w:t>
      </w:r>
      <w:r w:rsidRPr="02A83602">
        <w:rPr>
          <w:rFonts w:ascii="Aptos" w:eastAsia="Aptos" w:hAnsi="Aptos" w:cs="Aptos"/>
        </w:rPr>
        <w:t xml:space="preserve"> with values specific to your setup.</w:t>
      </w:r>
    </w:p>
    <w:p w14:paraId="7F33835C" w14:textId="31E38361" w:rsidR="14ECB83C" w:rsidRDefault="14ECB83C" w:rsidP="30C14922">
      <w:pPr>
        <w:pStyle w:val="ListParagraph"/>
        <w:numPr>
          <w:ilvl w:val="0"/>
          <w:numId w:val="3"/>
        </w:numPr>
        <w:spacing w:before="240" w:after="240"/>
        <w:rPr>
          <w:rFonts w:ascii="Aptos" w:eastAsia="Aptos" w:hAnsi="Aptos" w:cs="Aptos"/>
        </w:rPr>
      </w:pPr>
      <w:r w:rsidRPr="3CA2023F">
        <w:rPr>
          <w:rFonts w:ascii="Aptos" w:eastAsia="Aptos" w:hAnsi="Aptos" w:cs="Aptos"/>
        </w:rPr>
        <w:t>To deploy Db2WHMPP, please add the deployments value from db2wh</w:t>
      </w:r>
    </w:p>
    <w:p w14:paraId="24EB57D8" w14:textId="3C95B857" w:rsidR="1514F894" w:rsidRDefault="1514F894" w:rsidP="30C14922">
      <w:pPr>
        <w:pStyle w:val="ListParagraph"/>
        <w:numPr>
          <w:ilvl w:val="0"/>
          <w:numId w:val="3"/>
        </w:numPr>
      </w:pPr>
      <w:r>
        <w:t>Once deployed, Argo CD will sync the chart and instantiate the Db2</w:t>
      </w:r>
      <w:r w:rsidR="0E79528F">
        <w:t>u</w:t>
      </w:r>
      <w:r>
        <w:t>Instance in your cluster, ready for use.</w:t>
      </w:r>
    </w:p>
    <w:p w14:paraId="43FE5838" w14:textId="5BCC0F17" w:rsidR="49EFBEFF" w:rsidRDefault="49EFBEFF" w:rsidP="7C106B9F">
      <w:pPr>
        <w:pStyle w:val="Heading1"/>
        <w:numPr>
          <w:ilvl w:val="0"/>
          <w:numId w:val="23"/>
        </w:numPr>
      </w:pPr>
      <w:r>
        <w:lastRenderedPageBreak/>
        <w:t>Benefits of Argo CD Helm-Based Deployment for DB2 (Operator &amp; Instances)</w:t>
      </w:r>
    </w:p>
    <w:p w14:paraId="68AF77E7" w14:textId="4E5849D0" w:rsidR="49EFBEFF" w:rsidRDefault="49EFBEFF" w:rsidP="7C106B9F">
      <w:r>
        <w:t>Using Argo CD to deploy the DB2 Operator and DB2</w:t>
      </w:r>
      <w:r w:rsidR="64312213">
        <w:t>u</w:t>
      </w:r>
      <w:r>
        <w:t>Instance via Helm charts offers powerful advantages for both visibility and control:</w:t>
      </w:r>
    </w:p>
    <w:p w14:paraId="3AB2A11A" w14:textId="65D59E74" w:rsidR="49EFBEFF" w:rsidRDefault="49EFBEFF" w:rsidP="7C106B9F">
      <w:pPr>
        <w:pStyle w:val="ListParagraph"/>
        <w:numPr>
          <w:ilvl w:val="0"/>
          <w:numId w:val="16"/>
        </w:numPr>
      </w:pPr>
      <w:r w:rsidRPr="7C106B9F">
        <w:t xml:space="preserve">Real-Time Visibility: Argo CD provides a live dashboard of all Kubernetes resources created by your Helm charts—Deployments, </w:t>
      </w:r>
      <w:r w:rsidR="66A8A3B0" w:rsidRPr="7C106B9F">
        <w:t xml:space="preserve">Db2uengine, </w:t>
      </w:r>
      <w:r w:rsidRPr="7C106B9F">
        <w:t>Services, PVCs, CRDs, and more. You can instantly see what’s running, what’s failing, and what’s out of sync.</w:t>
      </w:r>
    </w:p>
    <w:p w14:paraId="006638B2" w14:textId="55080C5F" w:rsidR="7C106B9F" w:rsidRDefault="7C106B9F" w:rsidP="7C106B9F">
      <w:pPr>
        <w:pStyle w:val="ListParagraph"/>
        <w:spacing w:before="240" w:after="240"/>
      </w:pPr>
    </w:p>
    <w:p w14:paraId="189E85BB" w14:textId="4D18FBB0" w:rsidR="49EFBEFF" w:rsidRDefault="49EFBEFF" w:rsidP="7C106B9F">
      <w:pPr>
        <w:pStyle w:val="ListParagraph"/>
        <w:numPr>
          <w:ilvl w:val="0"/>
          <w:numId w:val="16"/>
        </w:numPr>
        <w:spacing w:before="240" w:after="240"/>
      </w:pPr>
      <w:r w:rsidRPr="7C106B9F">
        <w:t>Immediate Actionability: If something goes wrong</w:t>
      </w:r>
      <w:r w:rsidR="46C7D510" w:rsidRPr="7C106B9F">
        <w:t xml:space="preserve"> </w:t>
      </w:r>
      <w:r w:rsidRPr="7C106B9F">
        <w:t>like a pod crash or a failed sync</w:t>
      </w:r>
      <w:r w:rsidR="111FAB28" w:rsidRPr="7C106B9F">
        <w:t xml:space="preserve"> </w:t>
      </w:r>
      <w:r w:rsidRPr="7C106B9F">
        <w:t>you can take corrective action directly from the UI. Argo CD lets you resync, rollback, or even delete resources with a few clicks.</w:t>
      </w:r>
    </w:p>
    <w:p w14:paraId="25959BCA" w14:textId="5CF55B46" w:rsidR="7C106B9F" w:rsidRDefault="7C106B9F" w:rsidP="7C106B9F">
      <w:pPr>
        <w:pStyle w:val="ListParagraph"/>
        <w:spacing w:before="240" w:after="240"/>
      </w:pPr>
    </w:p>
    <w:p w14:paraId="60317DD6" w14:textId="3FFE589F" w:rsidR="49EFBEFF" w:rsidRDefault="49EFBEFF" w:rsidP="7C106B9F">
      <w:pPr>
        <w:pStyle w:val="ListParagraph"/>
        <w:numPr>
          <w:ilvl w:val="0"/>
          <w:numId w:val="16"/>
        </w:numPr>
        <w:spacing w:before="240" w:after="240"/>
      </w:pPr>
      <w:r w:rsidRPr="7C106B9F">
        <w:t>Automated Sync &amp; Self-Healing: With automated sync and self-heal enabled, Argo CD continuously monitors your DB2 workloads and ensures they stay aligned with your Git source of truth.</w:t>
      </w:r>
    </w:p>
    <w:p w14:paraId="1809EF78" w14:textId="3FA10853" w:rsidR="7C106B9F" w:rsidRDefault="7C106B9F" w:rsidP="7C106B9F">
      <w:pPr>
        <w:pStyle w:val="ListParagraph"/>
        <w:spacing w:before="240" w:after="240"/>
      </w:pPr>
    </w:p>
    <w:p w14:paraId="5050CE94" w14:textId="2264A9C5" w:rsidR="49EFBEFF" w:rsidRDefault="49EFBEFF" w:rsidP="7C106B9F">
      <w:pPr>
        <w:pStyle w:val="ListParagraph"/>
        <w:numPr>
          <w:ilvl w:val="0"/>
          <w:numId w:val="16"/>
        </w:numPr>
        <w:spacing w:before="240" w:after="240"/>
      </w:pPr>
      <w:r w:rsidRPr="7C106B9F">
        <w:t xml:space="preserve">Modular Helm Values: Helm makes it easy to customize DB2 deployments (e.g., platform type, image tags, namespaces) without editing raw manifests. Argo CD handles these values cleanly and tracks them as part of your </w:t>
      </w:r>
      <w:proofErr w:type="spellStart"/>
      <w:r w:rsidRPr="7C106B9F">
        <w:t>GitOps</w:t>
      </w:r>
      <w:proofErr w:type="spellEnd"/>
      <w:r w:rsidRPr="7C106B9F">
        <w:t xml:space="preserve"> flow.</w:t>
      </w:r>
    </w:p>
    <w:p w14:paraId="0C103BEC" w14:textId="6DC3F8C7" w:rsidR="7C106B9F" w:rsidRDefault="7C106B9F" w:rsidP="7C106B9F">
      <w:pPr>
        <w:pStyle w:val="ListParagraph"/>
        <w:spacing w:before="240" w:after="240"/>
      </w:pPr>
    </w:p>
    <w:p w14:paraId="7FA03FD8" w14:textId="09DD2B62" w:rsidR="7C106B9F" w:rsidRDefault="0B298966" w:rsidP="3C7F3CE6">
      <w:pPr>
        <w:pStyle w:val="ListParagraph"/>
        <w:numPr>
          <w:ilvl w:val="0"/>
          <w:numId w:val="16"/>
        </w:numPr>
      </w:pPr>
      <w:r>
        <w:t>Git-Driven Audit Trail: Every change to your DB2 infrastructure is version-controlled. You can trace deployments back to specific commits, making audits and rollbacks simple and reliable.</w:t>
      </w:r>
    </w:p>
    <w:p w14:paraId="3D2E64A4" w14:textId="6886FC0A" w:rsidR="4DEE0FAB" w:rsidRDefault="4DEE0FAB" w:rsidP="3F97C79F">
      <w:pPr>
        <w:pStyle w:val="Heading1"/>
        <w:ind w:left="720"/>
      </w:pPr>
      <w:r>
        <w:t>FAQ: -</w:t>
      </w:r>
    </w:p>
    <w:p w14:paraId="453AB28A" w14:textId="08BB0A6E" w:rsidR="4DEE0FAB" w:rsidRDefault="4DEE0FAB" w:rsidP="30C14922">
      <w:r>
        <w:t>Why cannot I see Argo CD UI coming up on a OCP platform?</w:t>
      </w:r>
    </w:p>
    <w:p w14:paraId="33DCE3E5" w14:textId="5C4ED0E2" w:rsidR="4DEE0FAB" w:rsidRDefault="4DEE0FAB" w:rsidP="30C14922">
      <w:r>
        <w:t xml:space="preserve">After </w:t>
      </w:r>
      <w:proofErr w:type="spellStart"/>
      <w:r>
        <w:t>argo</w:t>
      </w:r>
      <w:proofErr w:type="spellEnd"/>
      <w:r>
        <w:t xml:space="preserve"> cd helm installation command, you may see my-</w:t>
      </w:r>
      <w:proofErr w:type="spellStart"/>
      <w:r>
        <w:t>argo</w:t>
      </w:r>
      <w:proofErr w:type="spellEnd"/>
      <w:r>
        <w:t>-cd-</w:t>
      </w:r>
      <w:proofErr w:type="spellStart"/>
      <w:r>
        <w:t>argocd</w:t>
      </w:r>
      <w:proofErr w:type="spellEnd"/>
      <w:r>
        <w:t>-</w:t>
      </w:r>
      <w:proofErr w:type="spellStart"/>
      <w:r>
        <w:t>redis</w:t>
      </w:r>
      <w:proofErr w:type="spellEnd"/>
      <w:r>
        <w:t xml:space="preserve"> deployment is not available. </w:t>
      </w:r>
    </w:p>
    <w:p w14:paraId="6042E248" w14:textId="5F5BD8FD" w:rsidR="1ED98FEC" w:rsidRDefault="1ED98FEC" w:rsidP="30C14922">
      <w:r>
        <w:rPr>
          <w:noProof/>
        </w:rPr>
        <w:drawing>
          <wp:inline distT="0" distB="0" distL="0" distR="0" wp14:anchorId="7A6E13C2" wp14:editId="2E296D87">
            <wp:extent cx="5724525" cy="685800"/>
            <wp:effectExtent l="0" t="0" r="0" b="0"/>
            <wp:docPr id="1227811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1177" name="Picture 1227811177"/>
                    <pic:cNvPicPr/>
                  </pic:nvPicPr>
                  <pic:blipFill>
                    <a:blip r:embed="rId33">
                      <a:extLst>
                        <a:ext uri="{28A0092B-C50C-407E-A947-70E740481C1C}">
                          <a14:useLocalDpi xmlns:a14="http://schemas.microsoft.com/office/drawing/2010/main"/>
                        </a:ext>
                      </a:extLst>
                    </a:blip>
                    <a:stretch>
                      <a:fillRect/>
                    </a:stretch>
                  </pic:blipFill>
                  <pic:spPr>
                    <a:xfrm>
                      <a:off x="0" y="0"/>
                      <a:ext cx="5724525" cy="685800"/>
                    </a:xfrm>
                    <a:prstGeom prst="rect">
                      <a:avLst/>
                    </a:prstGeom>
                  </pic:spPr>
                </pic:pic>
              </a:graphicData>
            </a:graphic>
          </wp:inline>
        </w:drawing>
      </w:r>
      <w:r>
        <w:rPr>
          <w:noProof/>
        </w:rPr>
        <w:drawing>
          <wp:inline distT="0" distB="0" distL="0" distR="0" wp14:anchorId="3312FAD7" wp14:editId="6189C2F9">
            <wp:extent cx="5724525" cy="695325"/>
            <wp:effectExtent l="0" t="0" r="0" b="0"/>
            <wp:docPr id="1438721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1447" name="Picture 1438721447"/>
                    <pic:cNvPicPr/>
                  </pic:nvPicPr>
                  <pic:blipFill>
                    <a:blip r:embed="rId34">
                      <a:extLst>
                        <a:ext uri="{28A0092B-C50C-407E-A947-70E740481C1C}">
                          <a14:useLocalDpi xmlns:a14="http://schemas.microsoft.com/office/drawing/2010/main"/>
                        </a:ext>
                      </a:extLst>
                    </a:blip>
                    <a:stretch>
                      <a:fillRect/>
                    </a:stretch>
                  </pic:blipFill>
                  <pic:spPr>
                    <a:xfrm>
                      <a:off x="0" y="0"/>
                      <a:ext cx="5724525" cy="695325"/>
                    </a:xfrm>
                    <a:prstGeom prst="rect">
                      <a:avLst/>
                    </a:prstGeom>
                  </pic:spPr>
                </pic:pic>
              </a:graphicData>
            </a:graphic>
          </wp:inline>
        </w:drawing>
      </w:r>
      <w:r>
        <w:t xml:space="preserve">Please edit the </w:t>
      </w:r>
      <w:r w:rsidR="593D6162">
        <w:t>my-</w:t>
      </w:r>
      <w:proofErr w:type="spellStart"/>
      <w:r w:rsidR="593D6162">
        <w:t>argo</w:t>
      </w:r>
      <w:proofErr w:type="spellEnd"/>
      <w:r w:rsidR="593D6162">
        <w:t>-cd-</w:t>
      </w:r>
      <w:proofErr w:type="spellStart"/>
      <w:r w:rsidR="593D6162">
        <w:t>argocd</w:t>
      </w:r>
      <w:proofErr w:type="spellEnd"/>
      <w:r w:rsidR="593D6162">
        <w:t>-</w:t>
      </w:r>
      <w:proofErr w:type="spellStart"/>
      <w:proofErr w:type="gramStart"/>
      <w:r w:rsidR="593D6162">
        <w:t>redis</w:t>
      </w:r>
      <w:proofErr w:type="spellEnd"/>
      <w:r w:rsidR="593D6162">
        <w:t xml:space="preserve">  </w:t>
      </w:r>
      <w:proofErr w:type="spellStart"/>
      <w:r>
        <w:t>replicaset</w:t>
      </w:r>
      <w:proofErr w:type="spellEnd"/>
      <w:proofErr w:type="gramEnd"/>
      <w:r>
        <w:t xml:space="preserve"> and delete </w:t>
      </w:r>
      <w:proofErr w:type="spellStart"/>
      <w:r w:rsidRPr="02A83602">
        <w:rPr>
          <w:rFonts w:ascii="Courier New" w:eastAsia="Courier New" w:hAnsi="Courier New" w:cs="Courier New"/>
        </w:rPr>
        <w:t>ru</w:t>
      </w:r>
      <w:r w:rsidR="4A14093A" w:rsidRPr="02A83602">
        <w:rPr>
          <w:rFonts w:ascii="Courier New" w:eastAsia="Courier New" w:hAnsi="Courier New" w:cs="Courier New"/>
        </w:rPr>
        <w:t>nAsUser</w:t>
      </w:r>
      <w:proofErr w:type="spellEnd"/>
      <w:r w:rsidR="4A14093A" w:rsidRPr="02A83602">
        <w:rPr>
          <w:rFonts w:ascii="Courier New" w:eastAsia="Courier New" w:hAnsi="Courier New" w:cs="Courier New"/>
        </w:rPr>
        <w:t>: 999</w:t>
      </w:r>
      <w:r w:rsidR="4A14093A">
        <w:t xml:space="preserve">. </w:t>
      </w:r>
    </w:p>
    <w:p w14:paraId="43E7ACC7" w14:textId="11BEE66D" w:rsidR="4A14093A" w:rsidRDefault="4A14093A" w:rsidP="30C14922">
      <w:r>
        <w:rPr>
          <w:noProof/>
        </w:rPr>
        <w:lastRenderedPageBreak/>
        <w:drawing>
          <wp:inline distT="0" distB="0" distL="0" distR="0" wp14:anchorId="53FD1183" wp14:editId="4BF61732">
            <wp:extent cx="3010055" cy="1079556"/>
            <wp:effectExtent l="0" t="0" r="0" b="0"/>
            <wp:docPr id="977067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67874" name="Picture 977067874"/>
                    <pic:cNvPicPr/>
                  </pic:nvPicPr>
                  <pic:blipFill>
                    <a:blip r:embed="rId35">
                      <a:extLst>
                        <a:ext uri="{28A0092B-C50C-407E-A947-70E740481C1C}">
                          <a14:useLocalDpi xmlns:a14="http://schemas.microsoft.com/office/drawing/2010/main"/>
                        </a:ext>
                      </a:extLst>
                    </a:blip>
                    <a:stretch>
                      <a:fillRect/>
                    </a:stretch>
                  </pic:blipFill>
                  <pic:spPr>
                    <a:xfrm>
                      <a:off x="0" y="0"/>
                      <a:ext cx="3010055" cy="1079556"/>
                    </a:xfrm>
                    <a:prstGeom prst="rect">
                      <a:avLst/>
                    </a:prstGeom>
                  </pic:spPr>
                </pic:pic>
              </a:graphicData>
            </a:graphic>
          </wp:inline>
        </w:drawing>
      </w:r>
    </w:p>
    <w:p w14:paraId="34FF69B6" w14:textId="12B802C5" w:rsidR="0AB171DC" w:rsidRDefault="0AB171DC" w:rsidP="30C14922">
      <w:r>
        <w:t xml:space="preserve">You will see then </w:t>
      </w:r>
    </w:p>
    <w:p w14:paraId="2FFA0C86" w14:textId="3E88E32D" w:rsidR="0AB171DC" w:rsidRDefault="0AB171DC" w:rsidP="30C14922">
      <w:r>
        <w:rPr>
          <w:noProof/>
        </w:rPr>
        <w:drawing>
          <wp:inline distT="0" distB="0" distL="0" distR="0" wp14:anchorId="349070FA" wp14:editId="26DF3CCC">
            <wp:extent cx="5724525" cy="628650"/>
            <wp:effectExtent l="0" t="0" r="0" b="0"/>
            <wp:docPr id="1820398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8616" name="Picture 1820398616"/>
                    <pic:cNvPicPr/>
                  </pic:nvPicPr>
                  <pic:blipFill>
                    <a:blip r:embed="rId36">
                      <a:extLst>
                        <a:ext uri="{28A0092B-C50C-407E-A947-70E740481C1C}">
                          <a14:useLocalDpi xmlns:a14="http://schemas.microsoft.com/office/drawing/2010/main"/>
                        </a:ext>
                      </a:extLst>
                    </a:blip>
                    <a:stretch>
                      <a:fillRect/>
                    </a:stretch>
                  </pic:blipFill>
                  <pic:spPr>
                    <a:xfrm>
                      <a:off x="0" y="0"/>
                      <a:ext cx="5724525" cy="628650"/>
                    </a:xfrm>
                    <a:prstGeom prst="rect">
                      <a:avLst/>
                    </a:prstGeom>
                  </pic:spPr>
                </pic:pic>
              </a:graphicData>
            </a:graphic>
          </wp:inline>
        </w:drawing>
      </w:r>
      <w:r>
        <w:rPr>
          <w:noProof/>
        </w:rPr>
        <w:drawing>
          <wp:inline distT="0" distB="0" distL="0" distR="0" wp14:anchorId="687669A4" wp14:editId="4BF0C789">
            <wp:extent cx="5724525" cy="1428750"/>
            <wp:effectExtent l="0" t="0" r="0" b="0"/>
            <wp:docPr id="151525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645" name="Picture 151525645"/>
                    <pic:cNvPicPr/>
                  </pic:nvPicPr>
                  <pic:blipFill>
                    <a:blip r:embed="rId37">
                      <a:extLst>
                        <a:ext uri="{28A0092B-C50C-407E-A947-70E740481C1C}">
                          <a14:useLocalDpi xmlns:a14="http://schemas.microsoft.com/office/drawing/2010/main"/>
                        </a:ext>
                      </a:extLst>
                    </a:blip>
                    <a:stretch>
                      <a:fillRect/>
                    </a:stretch>
                  </pic:blipFill>
                  <pic:spPr>
                    <a:xfrm>
                      <a:off x="0" y="0"/>
                      <a:ext cx="5724525" cy="1428750"/>
                    </a:xfrm>
                    <a:prstGeom prst="rect">
                      <a:avLst/>
                    </a:prstGeom>
                  </pic:spPr>
                </pic:pic>
              </a:graphicData>
            </a:graphic>
          </wp:inline>
        </w:drawing>
      </w:r>
      <w:r>
        <w:rPr>
          <w:noProof/>
        </w:rPr>
        <w:drawing>
          <wp:inline distT="0" distB="0" distL="0" distR="0" wp14:anchorId="6E4D1ADA" wp14:editId="087CAA47">
            <wp:extent cx="5724525" cy="1362075"/>
            <wp:effectExtent l="0" t="0" r="0" b="0"/>
            <wp:docPr id="1755611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1404" name="Picture 1755611404"/>
                    <pic:cNvPicPr/>
                  </pic:nvPicPr>
                  <pic:blipFill>
                    <a:blip r:embed="rId38">
                      <a:extLst>
                        <a:ext uri="{28A0092B-C50C-407E-A947-70E740481C1C}">
                          <a14:useLocalDpi xmlns:a14="http://schemas.microsoft.com/office/drawing/2010/main"/>
                        </a:ext>
                      </a:extLst>
                    </a:blip>
                    <a:stretch>
                      <a:fillRect/>
                    </a:stretch>
                  </pic:blipFill>
                  <pic:spPr>
                    <a:xfrm>
                      <a:off x="0" y="0"/>
                      <a:ext cx="5724525" cy="1362075"/>
                    </a:xfrm>
                    <a:prstGeom prst="rect">
                      <a:avLst/>
                    </a:prstGeom>
                  </pic:spPr>
                </pic:pic>
              </a:graphicData>
            </a:graphic>
          </wp:inline>
        </w:drawing>
      </w:r>
    </w:p>
    <w:p w14:paraId="474997FB" w14:textId="68C5265A" w:rsidR="02A83602" w:rsidRDefault="02A83602" w:rsidP="02A83602"/>
    <w:p w14:paraId="06A1161C" w14:textId="7B09DF50" w:rsidR="491CB3A0" w:rsidRDefault="491CB3A0" w:rsidP="02A83602">
      <w:pPr>
        <w:pStyle w:val="Heading1"/>
      </w:pPr>
      <w:r>
        <w:t>About the Authors</w:t>
      </w:r>
    </w:p>
    <w:p w14:paraId="1D582300" w14:textId="56AE4B8A" w:rsidR="02A83602" w:rsidRDefault="02A83602" w:rsidP="02A83602"/>
    <w:p w14:paraId="2B9A23E7" w14:textId="5888DD51" w:rsidR="4D92AEBC" w:rsidRDefault="4D92AEBC" w:rsidP="02A83602">
      <w:pPr>
        <w:rPr>
          <w:rFonts w:ascii="Aptos" w:eastAsia="Aptos" w:hAnsi="Aptos" w:cs="Aptos"/>
        </w:rPr>
      </w:pPr>
      <w:proofErr w:type="spellStart"/>
      <w:r w:rsidRPr="02A83602">
        <w:rPr>
          <w:rFonts w:ascii="Aptos" w:eastAsia="Aptos" w:hAnsi="Aptos" w:cs="Aptos"/>
          <w:b/>
          <w:bCs/>
        </w:rPr>
        <w:t>Debmalya</w:t>
      </w:r>
      <w:proofErr w:type="spellEnd"/>
      <w:r w:rsidRPr="02A83602">
        <w:rPr>
          <w:rFonts w:ascii="Aptos" w:eastAsia="Aptos" w:hAnsi="Aptos" w:cs="Aptos"/>
          <w:b/>
          <w:bCs/>
        </w:rPr>
        <w:t xml:space="preserve"> Deb</w:t>
      </w:r>
      <w:r w:rsidRPr="02A83602">
        <w:rPr>
          <w:rFonts w:ascii="Aptos" w:eastAsia="Aptos" w:hAnsi="Aptos" w:cs="Aptos"/>
        </w:rPr>
        <w:t xml:space="preserve"> is a software engineer with in the Db2 containerization offering</w:t>
      </w:r>
      <w:r w:rsidR="10363C9E" w:rsidRPr="02A83602">
        <w:rPr>
          <w:rFonts w:ascii="Aptos" w:eastAsia="Aptos" w:hAnsi="Aptos" w:cs="Aptos"/>
        </w:rPr>
        <w:t xml:space="preserve"> based in the Ireland lab</w:t>
      </w:r>
      <w:r w:rsidRPr="02A83602">
        <w:rPr>
          <w:rFonts w:ascii="Aptos" w:eastAsia="Aptos" w:hAnsi="Aptos" w:cs="Aptos"/>
        </w:rPr>
        <w:t>. Deb has 4 years of working experience in a Software development team as a DevOps engineer with a proven track record in providing technical solutions, designing, implementing, and managing robust DevOps pipelines, infrastructure and cloud solutions.</w:t>
      </w:r>
      <w:r w:rsidR="5DABD3C4" w:rsidRPr="02A83602">
        <w:rPr>
          <w:rFonts w:ascii="Aptos" w:eastAsia="Aptos" w:hAnsi="Aptos" w:cs="Aptos"/>
        </w:rPr>
        <w:t xml:space="preserve"> He can be reached at </w:t>
      </w:r>
      <w:hyperlink r:id="rId39">
        <w:r w:rsidR="5DABD3C4" w:rsidRPr="02A83602">
          <w:rPr>
            <w:rStyle w:val="Hyperlink"/>
            <w:color w:val="1D9BD1"/>
            <w:sz w:val="22"/>
            <w:szCs w:val="22"/>
            <w:u w:val="none"/>
          </w:rPr>
          <w:t>Debmalya.Deb@ibm.com</w:t>
        </w:r>
      </w:hyperlink>
    </w:p>
    <w:p w14:paraId="2AEC7CA6" w14:textId="760760A3" w:rsidR="1F9C0E02" w:rsidRDefault="1F9C0E02" w:rsidP="02A83602">
      <w:pPr>
        <w:rPr>
          <w:rFonts w:ascii="Aptos" w:eastAsia="Aptos" w:hAnsi="Aptos" w:cs="Aptos"/>
        </w:rPr>
      </w:pPr>
      <w:r w:rsidRPr="3F97C79F">
        <w:rPr>
          <w:b/>
          <w:bCs/>
        </w:rPr>
        <w:t>Anant Prakash</w:t>
      </w:r>
      <w:r w:rsidRPr="3F97C79F">
        <w:t xml:space="preserve"> </w:t>
      </w:r>
      <w:r w:rsidRPr="3F97C79F">
        <w:rPr>
          <w:rFonts w:ascii="Aptos" w:eastAsia="Aptos" w:hAnsi="Aptos" w:cs="Aptos"/>
        </w:rPr>
        <w:t>a software engineer with in the Db2 containerization offering</w:t>
      </w:r>
      <w:r w:rsidR="5ABF4B06" w:rsidRPr="3F97C79F">
        <w:rPr>
          <w:rFonts w:ascii="Aptos" w:eastAsia="Aptos" w:hAnsi="Aptos" w:cs="Aptos"/>
        </w:rPr>
        <w:t xml:space="preserve"> based in the Toronto lab.</w:t>
      </w:r>
      <w:r w:rsidRPr="3F97C79F">
        <w:rPr>
          <w:rFonts w:ascii="Aptos" w:eastAsia="Aptos" w:hAnsi="Aptos" w:cs="Aptos"/>
        </w:rPr>
        <w:t xml:space="preserve"> </w:t>
      </w:r>
      <w:r w:rsidR="50AB281E" w:rsidRPr="3F97C79F">
        <w:rPr>
          <w:rFonts w:ascii="Aptos" w:eastAsia="Aptos" w:hAnsi="Aptos" w:cs="Aptos"/>
        </w:rPr>
        <w:t>He is e</w:t>
      </w:r>
      <w:r w:rsidRPr="3F97C79F">
        <w:rPr>
          <w:rFonts w:ascii="Aptos" w:eastAsia="Aptos" w:hAnsi="Aptos" w:cs="Aptos"/>
        </w:rPr>
        <w:t xml:space="preserve">xperienced in Software Development with a demonstrated history of working in the information technology and services industry. </w:t>
      </w:r>
      <w:r w:rsidR="77C34C58" w:rsidRPr="3F97C79F">
        <w:rPr>
          <w:rFonts w:ascii="Aptos" w:eastAsia="Aptos" w:hAnsi="Aptos" w:cs="Aptos"/>
        </w:rPr>
        <w:t>He is a s</w:t>
      </w:r>
      <w:r w:rsidRPr="3F97C79F">
        <w:rPr>
          <w:rFonts w:ascii="Aptos" w:eastAsia="Aptos" w:hAnsi="Aptos" w:cs="Aptos"/>
        </w:rPr>
        <w:t xml:space="preserve">trong business development professional with a Bachelor of Applied Science - </w:t>
      </w:r>
      <w:proofErr w:type="spellStart"/>
      <w:r w:rsidRPr="3F97C79F">
        <w:rPr>
          <w:rFonts w:ascii="Aptos" w:eastAsia="Aptos" w:hAnsi="Aptos" w:cs="Aptos"/>
        </w:rPr>
        <w:t>BASc</w:t>
      </w:r>
      <w:proofErr w:type="spellEnd"/>
      <w:r w:rsidRPr="3F97C79F">
        <w:rPr>
          <w:rFonts w:ascii="Aptos" w:eastAsia="Aptos" w:hAnsi="Aptos" w:cs="Aptos"/>
        </w:rPr>
        <w:t xml:space="preserve"> focused </w:t>
      </w:r>
      <w:proofErr w:type="gramStart"/>
      <w:r w:rsidRPr="3F97C79F">
        <w:rPr>
          <w:rFonts w:ascii="Aptos" w:eastAsia="Aptos" w:hAnsi="Aptos" w:cs="Aptos"/>
        </w:rPr>
        <w:t>in</w:t>
      </w:r>
      <w:proofErr w:type="gramEnd"/>
      <w:r w:rsidRPr="3F97C79F">
        <w:rPr>
          <w:rFonts w:ascii="Aptos" w:eastAsia="Aptos" w:hAnsi="Aptos" w:cs="Aptos"/>
        </w:rPr>
        <w:t xml:space="preserve"> Computer Science from McMaster University.</w:t>
      </w:r>
      <w:r w:rsidR="36FE28A9" w:rsidRPr="3F97C79F">
        <w:rPr>
          <w:rFonts w:ascii="Aptos" w:eastAsia="Aptos" w:hAnsi="Aptos" w:cs="Aptos"/>
        </w:rPr>
        <w:t xml:space="preserve"> He can be reached at </w:t>
      </w:r>
      <w:hyperlink r:id="rId40">
        <w:r w:rsidR="36FE28A9" w:rsidRPr="3F97C79F">
          <w:rPr>
            <w:rStyle w:val="Hyperlink"/>
            <w:rFonts w:ascii="Aptos" w:eastAsia="Aptos" w:hAnsi="Aptos" w:cs="Aptos"/>
            <w:color w:val="1D9BD1"/>
            <w:sz w:val="22"/>
            <w:szCs w:val="22"/>
            <w:u w:val="none"/>
          </w:rPr>
          <w:t>anant@ibm.com</w:t>
        </w:r>
      </w:hyperlink>
    </w:p>
    <w:p w14:paraId="574E8AFB" w14:textId="49F72404" w:rsidR="479B9D31" w:rsidRDefault="479B9D31" w:rsidP="3F97C79F">
      <w:pPr>
        <w:spacing w:after="200"/>
        <w:rPr>
          <w:rFonts w:ascii="Aptos" w:eastAsia="Aptos" w:hAnsi="Aptos" w:cs="Aptos"/>
          <w:color w:val="1D9BD1"/>
          <w:sz w:val="22"/>
          <w:szCs w:val="22"/>
        </w:rPr>
      </w:pPr>
    </w:p>
    <w:p w14:paraId="6003B6C7" w14:textId="28106D95" w:rsidR="479B9D31" w:rsidRDefault="2658E382" w:rsidP="3F97C79F">
      <w:pPr>
        <w:spacing w:before="240" w:after="240"/>
        <w:jc w:val="both"/>
        <w:rPr>
          <w:color w:val="56C7AA"/>
          <w:u w:val="single"/>
        </w:rPr>
      </w:pPr>
      <w:r w:rsidRPr="3F97C79F">
        <w:rPr>
          <w:b/>
          <w:bCs/>
          <w:color w:val="000000" w:themeColor="text1"/>
        </w:rPr>
        <w:lastRenderedPageBreak/>
        <w:t>Janpreet Singh Chandhok</w:t>
      </w:r>
      <w:r w:rsidRPr="3F97C79F">
        <w:rPr>
          <w:color w:val="000000" w:themeColor="text1"/>
        </w:rPr>
        <w:t xml:space="preserve"> is a software engineer working in the Db2 containerization offering with special focus on hybrid cloud technologies. He can be reached at </w:t>
      </w:r>
      <w:hyperlink r:id="rId41">
        <w:r w:rsidRPr="3F97C79F">
          <w:rPr>
            <w:rStyle w:val="Hyperlink"/>
            <w:rFonts w:ascii="Aptos" w:eastAsia="Aptos" w:hAnsi="Aptos" w:cs="Aptos"/>
            <w:color w:val="1D9BD1"/>
            <w:sz w:val="22"/>
            <w:szCs w:val="22"/>
            <w:u w:val="none"/>
          </w:rPr>
          <w:t>janpreet.chandhok@ibm.com</w:t>
        </w:r>
      </w:hyperlink>
    </w:p>
    <w:p w14:paraId="3ABE2F3B" w14:textId="60770ACA" w:rsidR="479B9D31" w:rsidRDefault="479B9D31" w:rsidP="3F97C79F">
      <w:pPr>
        <w:spacing w:after="200"/>
        <w:rPr>
          <w:color w:val="56C7AA"/>
          <w:u w:val="single"/>
        </w:rPr>
      </w:pPr>
      <w:r w:rsidRPr="3F97C79F">
        <w:rPr>
          <w:b/>
          <w:bCs/>
          <w:color w:val="000000" w:themeColor="text1"/>
          <w:lang w:val="en-IN"/>
        </w:rPr>
        <w:t>Austin Clifford</w:t>
      </w:r>
      <w:r w:rsidRPr="3F97C79F">
        <w:rPr>
          <w:color w:val="000000" w:themeColor="text1"/>
          <w:lang w:val="en-IN"/>
        </w:rPr>
        <w:t xml:space="preserve"> is a Senior Technical Staff Member in Hybrid Data Management based in the Ireland Lab. He has worked with database, data lake and warehousing technologies for more than two decades. In 2012, Austin led the team to achieve a Guinness World Record for the Largest Data Warehouse, a record that IBM held for two years. Austin has authored numerous papers and patents, advises clients on data warehouse, analytics and containerization best practices and is a regular speaker at technical conferences.</w:t>
      </w:r>
      <w:r w:rsidRPr="3F97C79F">
        <w:rPr>
          <w:color w:val="000000" w:themeColor="text1"/>
        </w:rPr>
        <w:t xml:space="preserve"> He can be reached at</w:t>
      </w:r>
      <w:r w:rsidR="5B6A5E22" w:rsidRPr="3F97C79F">
        <w:rPr>
          <w:color w:val="000000" w:themeColor="text1"/>
        </w:rPr>
        <w:t xml:space="preserve"> </w:t>
      </w:r>
      <w:hyperlink r:id="rId42">
        <w:r w:rsidR="5B6A5E22" w:rsidRPr="3F97C79F">
          <w:rPr>
            <w:rStyle w:val="Hyperlink"/>
            <w:rFonts w:ascii="Aptos" w:eastAsia="Aptos" w:hAnsi="Aptos" w:cs="Aptos"/>
            <w:color w:val="1D9BD1"/>
            <w:sz w:val="22"/>
            <w:szCs w:val="22"/>
            <w:u w:val="none"/>
          </w:rPr>
          <w:t>acliffor@ie.ibm.com</w:t>
        </w:r>
      </w:hyperlink>
    </w:p>
    <w:p w14:paraId="7133F830" w14:textId="71A2C42B" w:rsidR="02A83602" w:rsidRDefault="02A83602" w:rsidP="02A83602"/>
    <w:sectPr w:rsidR="02A8360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E3790"/>
    <w:multiLevelType w:val="hybridMultilevel"/>
    <w:tmpl w:val="3F8C59B4"/>
    <w:lvl w:ilvl="0" w:tplc="B0204B90">
      <w:start w:val="1"/>
      <w:numFmt w:val="bullet"/>
      <w:lvlText w:val=""/>
      <w:lvlJc w:val="left"/>
      <w:pPr>
        <w:ind w:left="720" w:hanging="360"/>
      </w:pPr>
      <w:rPr>
        <w:rFonts w:ascii="Symbol" w:hAnsi="Symbol" w:hint="default"/>
      </w:rPr>
    </w:lvl>
    <w:lvl w:ilvl="1" w:tplc="58AAE9D2">
      <w:start w:val="1"/>
      <w:numFmt w:val="bullet"/>
      <w:lvlText w:val="o"/>
      <w:lvlJc w:val="left"/>
      <w:pPr>
        <w:ind w:left="1440" w:hanging="360"/>
      </w:pPr>
      <w:rPr>
        <w:rFonts w:ascii="Courier New" w:hAnsi="Courier New" w:hint="default"/>
      </w:rPr>
    </w:lvl>
    <w:lvl w:ilvl="2" w:tplc="C70821F0">
      <w:start w:val="1"/>
      <w:numFmt w:val="bullet"/>
      <w:lvlText w:val=""/>
      <w:lvlJc w:val="left"/>
      <w:pPr>
        <w:ind w:left="2160" w:hanging="360"/>
      </w:pPr>
      <w:rPr>
        <w:rFonts w:ascii="Wingdings" w:hAnsi="Wingdings" w:hint="default"/>
      </w:rPr>
    </w:lvl>
    <w:lvl w:ilvl="3" w:tplc="57000132">
      <w:start w:val="1"/>
      <w:numFmt w:val="bullet"/>
      <w:lvlText w:val=""/>
      <w:lvlJc w:val="left"/>
      <w:pPr>
        <w:ind w:left="2880" w:hanging="360"/>
      </w:pPr>
      <w:rPr>
        <w:rFonts w:ascii="Symbol" w:hAnsi="Symbol" w:hint="default"/>
      </w:rPr>
    </w:lvl>
    <w:lvl w:ilvl="4" w:tplc="4D764048">
      <w:start w:val="1"/>
      <w:numFmt w:val="bullet"/>
      <w:lvlText w:val="o"/>
      <w:lvlJc w:val="left"/>
      <w:pPr>
        <w:ind w:left="3600" w:hanging="360"/>
      </w:pPr>
      <w:rPr>
        <w:rFonts w:ascii="Courier New" w:hAnsi="Courier New" w:hint="default"/>
      </w:rPr>
    </w:lvl>
    <w:lvl w:ilvl="5" w:tplc="65421026">
      <w:start w:val="1"/>
      <w:numFmt w:val="bullet"/>
      <w:lvlText w:val=""/>
      <w:lvlJc w:val="left"/>
      <w:pPr>
        <w:ind w:left="4320" w:hanging="360"/>
      </w:pPr>
      <w:rPr>
        <w:rFonts w:ascii="Wingdings" w:hAnsi="Wingdings" w:hint="default"/>
      </w:rPr>
    </w:lvl>
    <w:lvl w:ilvl="6" w:tplc="EC46F3AE">
      <w:start w:val="1"/>
      <w:numFmt w:val="bullet"/>
      <w:lvlText w:val=""/>
      <w:lvlJc w:val="left"/>
      <w:pPr>
        <w:ind w:left="5040" w:hanging="360"/>
      </w:pPr>
      <w:rPr>
        <w:rFonts w:ascii="Symbol" w:hAnsi="Symbol" w:hint="default"/>
      </w:rPr>
    </w:lvl>
    <w:lvl w:ilvl="7" w:tplc="01EC3698">
      <w:start w:val="1"/>
      <w:numFmt w:val="bullet"/>
      <w:lvlText w:val="o"/>
      <w:lvlJc w:val="left"/>
      <w:pPr>
        <w:ind w:left="5760" w:hanging="360"/>
      </w:pPr>
      <w:rPr>
        <w:rFonts w:ascii="Courier New" w:hAnsi="Courier New" w:hint="default"/>
      </w:rPr>
    </w:lvl>
    <w:lvl w:ilvl="8" w:tplc="B7B4E8CA">
      <w:start w:val="1"/>
      <w:numFmt w:val="bullet"/>
      <w:lvlText w:val=""/>
      <w:lvlJc w:val="left"/>
      <w:pPr>
        <w:ind w:left="6480" w:hanging="360"/>
      </w:pPr>
      <w:rPr>
        <w:rFonts w:ascii="Wingdings" w:hAnsi="Wingdings" w:hint="default"/>
      </w:rPr>
    </w:lvl>
  </w:abstractNum>
  <w:abstractNum w:abstractNumId="1" w15:restartNumberingAfterBreak="0">
    <w:nsid w:val="0B60037A"/>
    <w:multiLevelType w:val="hybridMultilevel"/>
    <w:tmpl w:val="B0704958"/>
    <w:lvl w:ilvl="0" w:tplc="447EE5EA">
      <w:start w:val="4"/>
      <w:numFmt w:val="decimal"/>
      <w:lvlText w:val="%1."/>
      <w:lvlJc w:val="left"/>
      <w:pPr>
        <w:ind w:left="720" w:hanging="360"/>
      </w:pPr>
    </w:lvl>
    <w:lvl w:ilvl="1" w:tplc="F76C93E6">
      <w:start w:val="1"/>
      <w:numFmt w:val="lowerLetter"/>
      <w:lvlText w:val="%2."/>
      <w:lvlJc w:val="left"/>
      <w:pPr>
        <w:ind w:left="1440" w:hanging="360"/>
      </w:pPr>
    </w:lvl>
    <w:lvl w:ilvl="2" w:tplc="79D8F60C">
      <w:start w:val="1"/>
      <w:numFmt w:val="lowerRoman"/>
      <w:lvlText w:val="%3."/>
      <w:lvlJc w:val="right"/>
      <w:pPr>
        <w:ind w:left="2160" w:hanging="180"/>
      </w:pPr>
    </w:lvl>
    <w:lvl w:ilvl="3" w:tplc="D9C29592">
      <w:start w:val="1"/>
      <w:numFmt w:val="decimal"/>
      <w:lvlText w:val="%4."/>
      <w:lvlJc w:val="left"/>
      <w:pPr>
        <w:ind w:left="2880" w:hanging="360"/>
      </w:pPr>
    </w:lvl>
    <w:lvl w:ilvl="4" w:tplc="A08240D0">
      <w:start w:val="1"/>
      <w:numFmt w:val="lowerLetter"/>
      <w:lvlText w:val="%5."/>
      <w:lvlJc w:val="left"/>
      <w:pPr>
        <w:ind w:left="3600" w:hanging="360"/>
      </w:pPr>
    </w:lvl>
    <w:lvl w:ilvl="5" w:tplc="DDC43908">
      <w:start w:val="1"/>
      <w:numFmt w:val="lowerRoman"/>
      <w:lvlText w:val="%6."/>
      <w:lvlJc w:val="right"/>
      <w:pPr>
        <w:ind w:left="4320" w:hanging="180"/>
      </w:pPr>
    </w:lvl>
    <w:lvl w:ilvl="6" w:tplc="439873B8">
      <w:start w:val="1"/>
      <w:numFmt w:val="decimal"/>
      <w:lvlText w:val="%7."/>
      <w:lvlJc w:val="left"/>
      <w:pPr>
        <w:ind w:left="5040" w:hanging="360"/>
      </w:pPr>
    </w:lvl>
    <w:lvl w:ilvl="7" w:tplc="C14611F8">
      <w:start w:val="1"/>
      <w:numFmt w:val="lowerLetter"/>
      <w:lvlText w:val="%8."/>
      <w:lvlJc w:val="left"/>
      <w:pPr>
        <w:ind w:left="5760" w:hanging="360"/>
      </w:pPr>
    </w:lvl>
    <w:lvl w:ilvl="8" w:tplc="B0342B90">
      <w:start w:val="1"/>
      <w:numFmt w:val="lowerRoman"/>
      <w:lvlText w:val="%9."/>
      <w:lvlJc w:val="right"/>
      <w:pPr>
        <w:ind w:left="6480" w:hanging="180"/>
      </w:pPr>
    </w:lvl>
  </w:abstractNum>
  <w:abstractNum w:abstractNumId="2" w15:restartNumberingAfterBreak="0">
    <w:nsid w:val="0F83665D"/>
    <w:multiLevelType w:val="hybridMultilevel"/>
    <w:tmpl w:val="3F5286EC"/>
    <w:lvl w:ilvl="0" w:tplc="B5121B30">
      <w:start w:val="1"/>
      <w:numFmt w:val="bullet"/>
      <w:lvlText w:val=""/>
      <w:lvlJc w:val="left"/>
      <w:pPr>
        <w:ind w:left="720" w:hanging="360"/>
      </w:pPr>
      <w:rPr>
        <w:rFonts w:ascii="Symbol" w:hAnsi="Symbol" w:hint="default"/>
      </w:rPr>
    </w:lvl>
    <w:lvl w:ilvl="1" w:tplc="83746A0E">
      <w:start w:val="1"/>
      <w:numFmt w:val="bullet"/>
      <w:lvlText w:val="o"/>
      <w:lvlJc w:val="left"/>
      <w:pPr>
        <w:ind w:left="1440" w:hanging="360"/>
      </w:pPr>
      <w:rPr>
        <w:rFonts w:ascii="Courier New" w:hAnsi="Courier New" w:hint="default"/>
      </w:rPr>
    </w:lvl>
    <w:lvl w:ilvl="2" w:tplc="1D34CBF8">
      <w:start w:val="1"/>
      <w:numFmt w:val="bullet"/>
      <w:lvlText w:val=""/>
      <w:lvlJc w:val="left"/>
      <w:pPr>
        <w:ind w:left="2160" w:hanging="360"/>
      </w:pPr>
      <w:rPr>
        <w:rFonts w:ascii="Wingdings" w:hAnsi="Wingdings" w:hint="default"/>
      </w:rPr>
    </w:lvl>
    <w:lvl w:ilvl="3" w:tplc="7138DFFE">
      <w:start w:val="1"/>
      <w:numFmt w:val="bullet"/>
      <w:lvlText w:val=""/>
      <w:lvlJc w:val="left"/>
      <w:pPr>
        <w:ind w:left="2880" w:hanging="360"/>
      </w:pPr>
      <w:rPr>
        <w:rFonts w:ascii="Symbol" w:hAnsi="Symbol" w:hint="default"/>
      </w:rPr>
    </w:lvl>
    <w:lvl w:ilvl="4" w:tplc="CEECE4EC">
      <w:start w:val="1"/>
      <w:numFmt w:val="bullet"/>
      <w:lvlText w:val="o"/>
      <w:lvlJc w:val="left"/>
      <w:pPr>
        <w:ind w:left="3600" w:hanging="360"/>
      </w:pPr>
      <w:rPr>
        <w:rFonts w:ascii="Courier New" w:hAnsi="Courier New" w:hint="default"/>
      </w:rPr>
    </w:lvl>
    <w:lvl w:ilvl="5" w:tplc="B8C4CC20">
      <w:start w:val="1"/>
      <w:numFmt w:val="bullet"/>
      <w:lvlText w:val=""/>
      <w:lvlJc w:val="left"/>
      <w:pPr>
        <w:ind w:left="4320" w:hanging="360"/>
      </w:pPr>
      <w:rPr>
        <w:rFonts w:ascii="Wingdings" w:hAnsi="Wingdings" w:hint="default"/>
      </w:rPr>
    </w:lvl>
    <w:lvl w:ilvl="6" w:tplc="6BF86188">
      <w:start w:val="1"/>
      <w:numFmt w:val="bullet"/>
      <w:lvlText w:val=""/>
      <w:lvlJc w:val="left"/>
      <w:pPr>
        <w:ind w:left="5040" w:hanging="360"/>
      </w:pPr>
      <w:rPr>
        <w:rFonts w:ascii="Symbol" w:hAnsi="Symbol" w:hint="default"/>
      </w:rPr>
    </w:lvl>
    <w:lvl w:ilvl="7" w:tplc="04406ABC">
      <w:start w:val="1"/>
      <w:numFmt w:val="bullet"/>
      <w:lvlText w:val="o"/>
      <w:lvlJc w:val="left"/>
      <w:pPr>
        <w:ind w:left="5760" w:hanging="360"/>
      </w:pPr>
      <w:rPr>
        <w:rFonts w:ascii="Courier New" w:hAnsi="Courier New" w:hint="default"/>
      </w:rPr>
    </w:lvl>
    <w:lvl w:ilvl="8" w:tplc="0AB89D16">
      <w:start w:val="1"/>
      <w:numFmt w:val="bullet"/>
      <w:lvlText w:val=""/>
      <w:lvlJc w:val="left"/>
      <w:pPr>
        <w:ind w:left="6480" w:hanging="360"/>
      </w:pPr>
      <w:rPr>
        <w:rFonts w:ascii="Wingdings" w:hAnsi="Wingdings" w:hint="default"/>
      </w:rPr>
    </w:lvl>
  </w:abstractNum>
  <w:abstractNum w:abstractNumId="3" w15:restartNumberingAfterBreak="0">
    <w:nsid w:val="1E695D27"/>
    <w:multiLevelType w:val="hybridMultilevel"/>
    <w:tmpl w:val="8C284A42"/>
    <w:lvl w:ilvl="0" w:tplc="5456F852">
      <w:start w:val="1"/>
      <w:numFmt w:val="bullet"/>
      <w:lvlText w:val=""/>
      <w:lvlJc w:val="left"/>
      <w:pPr>
        <w:ind w:left="720" w:hanging="360"/>
      </w:pPr>
      <w:rPr>
        <w:rFonts w:ascii="Symbol" w:hAnsi="Symbol" w:hint="default"/>
      </w:rPr>
    </w:lvl>
    <w:lvl w:ilvl="1" w:tplc="EDF8FC72">
      <w:start w:val="1"/>
      <w:numFmt w:val="bullet"/>
      <w:lvlText w:val="o"/>
      <w:lvlJc w:val="left"/>
      <w:pPr>
        <w:ind w:left="1440" w:hanging="360"/>
      </w:pPr>
      <w:rPr>
        <w:rFonts w:ascii="Courier New" w:hAnsi="Courier New" w:hint="default"/>
      </w:rPr>
    </w:lvl>
    <w:lvl w:ilvl="2" w:tplc="4C08667E">
      <w:start w:val="1"/>
      <w:numFmt w:val="bullet"/>
      <w:lvlText w:val=""/>
      <w:lvlJc w:val="left"/>
      <w:pPr>
        <w:ind w:left="2160" w:hanging="360"/>
      </w:pPr>
      <w:rPr>
        <w:rFonts w:ascii="Wingdings" w:hAnsi="Wingdings" w:hint="default"/>
      </w:rPr>
    </w:lvl>
    <w:lvl w:ilvl="3" w:tplc="468E315A">
      <w:start w:val="1"/>
      <w:numFmt w:val="bullet"/>
      <w:lvlText w:val=""/>
      <w:lvlJc w:val="left"/>
      <w:pPr>
        <w:ind w:left="2880" w:hanging="360"/>
      </w:pPr>
      <w:rPr>
        <w:rFonts w:ascii="Symbol" w:hAnsi="Symbol" w:hint="default"/>
      </w:rPr>
    </w:lvl>
    <w:lvl w:ilvl="4" w:tplc="BFA48AC2">
      <w:start w:val="1"/>
      <w:numFmt w:val="bullet"/>
      <w:lvlText w:val="o"/>
      <w:lvlJc w:val="left"/>
      <w:pPr>
        <w:ind w:left="3600" w:hanging="360"/>
      </w:pPr>
      <w:rPr>
        <w:rFonts w:ascii="Courier New" w:hAnsi="Courier New" w:hint="default"/>
      </w:rPr>
    </w:lvl>
    <w:lvl w:ilvl="5" w:tplc="BA303D8A">
      <w:start w:val="1"/>
      <w:numFmt w:val="bullet"/>
      <w:lvlText w:val=""/>
      <w:lvlJc w:val="left"/>
      <w:pPr>
        <w:ind w:left="4320" w:hanging="360"/>
      </w:pPr>
      <w:rPr>
        <w:rFonts w:ascii="Wingdings" w:hAnsi="Wingdings" w:hint="default"/>
      </w:rPr>
    </w:lvl>
    <w:lvl w:ilvl="6" w:tplc="2578B636">
      <w:start w:val="1"/>
      <w:numFmt w:val="bullet"/>
      <w:lvlText w:val=""/>
      <w:lvlJc w:val="left"/>
      <w:pPr>
        <w:ind w:left="5040" w:hanging="360"/>
      </w:pPr>
      <w:rPr>
        <w:rFonts w:ascii="Symbol" w:hAnsi="Symbol" w:hint="default"/>
      </w:rPr>
    </w:lvl>
    <w:lvl w:ilvl="7" w:tplc="B94C34D8">
      <w:start w:val="1"/>
      <w:numFmt w:val="bullet"/>
      <w:lvlText w:val="o"/>
      <w:lvlJc w:val="left"/>
      <w:pPr>
        <w:ind w:left="5760" w:hanging="360"/>
      </w:pPr>
      <w:rPr>
        <w:rFonts w:ascii="Courier New" w:hAnsi="Courier New" w:hint="default"/>
      </w:rPr>
    </w:lvl>
    <w:lvl w:ilvl="8" w:tplc="B6765246">
      <w:start w:val="1"/>
      <w:numFmt w:val="bullet"/>
      <w:lvlText w:val=""/>
      <w:lvlJc w:val="left"/>
      <w:pPr>
        <w:ind w:left="6480" w:hanging="360"/>
      </w:pPr>
      <w:rPr>
        <w:rFonts w:ascii="Wingdings" w:hAnsi="Wingdings" w:hint="default"/>
      </w:rPr>
    </w:lvl>
  </w:abstractNum>
  <w:abstractNum w:abstractNumId="4" w15:restartNumberingAfterBreak="0">
    <w:nsid w:val="209327C8"/>
    <w:multiLevelType w:val="hybridMultilevel"/>
    <w:tmpl w:val="2200D57C"/>
    <w:lvl w:ilvl="0" w:tplc="83F84980">
      <w:start w:val="1"/>
      <w:numFmt w:val="decimal"/>
      <w:lvlText w:val="%1."/>
      <w:lvlJc w:val="left"/>
      <w:pPr>
        <w:ind w:left="720" w:hanging="360"/>
      </w:pPr>
    </w:lvl>
    <w:lvl w:ilvl="1" w:tplc="0DE42830">
      <w:start w:val="1"/>
      <w:numFmt w:val="lowerLetter"/>
      <w:lvlText w:val="%2."/>
      <w:lvlJc w:val="left"/>
      <w:pPr>
        <w:ind w:left="1440" w:hanging="360"/>
      </w:pPr>
    </w:lvl>
    <w:lvl w:ilvl="2" w:tplc="0FAC91FE">
      <w:start w:val="1"/>
      <w:numFmt w:val="lowerRoman"/>
      <w:lvlText w:val="%3."/>
      <w:lvlJc w:val="right"/>
      <w:pPr>
        <w:ind w:left="2160" w:hanging="180"/>
      </w:pPr>
    </w:lvl>
    <w:lvl w:ilvl="3" w:tplc="3BE07F3E">
      <w:start w:val="1"/>
      <w:numFmt w:val="decimal"/>
      <w:lvlText w:val="%4."/>
      <w:lvlJc w:val="left"/>
      <w:pPr>
        <w:ind w:left="2880" w:hanging="360"/>
      </w:pPr>
    </w:lvl>
    <w:lvl w:ilvl="4" w:tplc="D2C0C312">
      <w:start w:val="1"/>
      <w:numFmt w:val="lowerLetter"/>
      <w:lvlText w:val="%5."/>
      <w:lvlJc w:val="left"/>
      <w:pPr>
        <w:ind w:left="3600" w:hanging="360"/>
      </w:pPr>
    </w:lvl>
    <w:lvl w:ilvl="5" w:tplc="1D04A5FC">
      <w:start w:val="1"/>
      <w:numFmt w:val="lowerRoman"/>
      <w:lvlText w:val="%6."/>
      <w:lvlJc w:val="right"/>
      <w:pPr>
        <w:ind w:left="4320" w:hanging="180"/>
      </w:pPr>
    </w:lvl>
    <w:lvl w:ilvl="6" w:tplc="42DEB140">
      <w:start w:val="1"/>
      <w:numFmt w:val="decimal"/>
      <w:lvlText w:val="%7."/>
      <w:lvlJc w:val="left"/>
      <w:pPr>
        <w:ind w:left="5040" w:hanging="360"/>
      </w:pPr>
    </w:lvl>
    <w:lvl w:ilvl="7" w:tplc="88A4936A">
      <w:start w:val="1"/>
      <w:numFmt w:val="lowerLetter"/>
      <w:lvlText w:val="%8."/>
      <w:lvlJc w:val="left"/>
      <w:pPr>
        <w:ind w:left="5760" w:hanging="360"/>
      </w:pPr>
    </w:lvl>
    <w:lvl w:ilvl="8" w:tplc="EC086F9A">
      <w:start w:val="1"/>
      <w:numFmt w:val="lowerRoman"/>
      <w:lvlText w:val="%9."/>
      <w:lvlJc w:val="right"/>
      <w:pPr>
        <w:ind w:left="6480" w:hanging="180"/>
      </w:pPr>
    </w:lvl>
  </w:abstractNum>
  <w:abstractNum w:abstractNumId="5" w15:restartNumberingAfterBreak="0">
    <w:nsid w:val="20FB3D4A"/>
    <w:multiLevelType w:val="hybridMultilevel"/>
    <w:tmpl w:val="20746F18"/>
    <w:lvl w:ilvl="0" w:tplc="66FEB1DC">
      <w:start w:val="1"/>
      <w:numFmt w:val="decimal"/>
      <w:lvlText w:val="%1."/>
      <w:lvlJc w:val="left"/>
      <w:pPr>
        <w:ind w:left="720" w:hanging="360"/>
      </w:pPr>
    </w:lvl>
    <w:lvl w:ilvl="1" w:tplc="CB5C3EB0">
      <w:start w:val="1"/>
      <w:numFmt w:val="lowerLetter"/>
      <w:lvlText w:val="%2."/>
      <w:lvlJc w:val="left"/>
      <w:pPr>
        <w:ind w:left="1440" w:hanging="360"/>
      </w:pPr>
    </w:lvl>
    <w:lvl w:ilvl="2" w:tplc="47C23DDC">
      <w:start w:val="1"/>
      <w:numFmt w:val="lowerRoman"/>
      <w:lvlText w:val="%3."/>
      <w:lvlJc w:val="right"/>
      <w:pPr>
        <w:ind w:left="2160" w:hanging="180"/>
      </w:pPr>
    </w:lvl>
    <w:lvl w:ilvl="3" w:tplc="A31C0DB6">
      <w:start w:val="1"/>
      <w:numFmt w:val="decimal"/>
      <w:lvlText w:val="%4."/>
      <w:lvlJc w:val="left"/>
      <w:pPr>
        <w:ind w:left="2880" w:hanging="360"/>
      </w:pPr>
    </w:lvl>
    <w:lvl w:ilvl="4" w:tplc="54AEFC20">
      <w:start w:val="1"/>
      <w:numFmt w:val="lowerLetter"/>
      <w:lvlText w:val="%5."/>
      <w:lvlJc w:val="left"/>
      <w:pPr>
        <w:ind w:left="3600" w:hanging="360"/>
      </w:pPr>
    </w:lvl>
    <w:lvl w:ilvl="5" w:tplc="FF0027CA">
      <w:start w:val="1"/>
      <w:numFmt w:val="lowerRoman"/>
      <w:lvlText w:val="%6."/>
      <w:lvlJc w:val="right"/>
      <w:pPr>
        <w:ind w:left="4320" w:hanging="180"/>
      </w:pPr>
    </w:lvl>
    <w:lvl w:ilvl="6" w:tplc="EA847B66">
      <w:start w:val="1"/>
      <w:numFmt w:val="decimal"/>
      <w:lvlText w:val="%7."/>
      <w:lvlJc w:val="left"/>
      <w:pPr>
        <w:ind w:left="5040" w:hanging="360"/>
      </w:pPr>
    </w:lvl>
    <w:lvl w:ilvl="7" w:tplc="84260548">
      <w:start w:val="1"/>
      <w:numFmt w:val="lowerLetter"/>
      <w:lvlText w:val="%8."/>
      <w:lvlJc w:val="left"/>
      <w:pPr>
        <w:ind w:left="5760" w:hanging="360"/>
      </w:pPr>
    </w:lvl>
    <w:lvl w:ilvl="8" w:tplc="0340F6EA">
      <w:start w:val="1"/>
      <w:numFmt w:val="lowerRoman"/>
      <w:lvlText w:val="%9."/>
      <w:lvlJc w:val="right"/>
      <w:pPr>
        <w:ind w:left="6480" w:hanging="180"/>
      </w:pPr>
    </w:lvl>
  </w:abstractNum>
  <w:abstractNum w:abstractNumId="6" w15:restartNumberingAfterBreak="0">
    <w:nsid w:val="21675A7D"/>
    <w:multiLevelType w:val="hybridMultilevel"/>
    <w:tmpl w:val="70E4401E"/>
    <w:lvl w:ilvl="0" w:tplc="3A0A04F4">
      <w:start w:val="1"/>
      <w:numFmt w:val="decimal"/>
      <w:lvlText w:val="%1."/>
      <w:lvlJc w:val="left"/>
      <w:pPr>
        <w:ind w:left="720" w:hanging="360"/>
      </w:pPr>
    </w:lvl>
    <w:lvl w:ilvl="1" w:tplc="86B0B780">
      <w:start w:val="1"/>
      <w:numFmt w:val="lowerLetter"/>
      <w:lvlText w:val="%2."/>
      <w:lvlJc w:val="left"/>
      <w:pPr>
        <w:ind w:left="1440" w:hanging="360"/>
      </w:pPr>
    </w:lvl>
    <w:lvl w:ilvl="2" w:tplc="18605F9C">
      <w:start w:val="1"/>
      <w:numFmt w:val="lowerRoman"/>
      <w:lvlText w:val="%3."/>
      <w:lvlJc w:val="right"/>
      <w:pPr>
        <w:ind w:left="2160" w:hanging="180"/>
      </w:pPr>
    </w:lvl>
    <w:lvl w:ilvl="3" w:tplc="649E988A">
      <w:start w:val="1"/>
      <w:numFmt w:val="decimal"/>
      <w:lvlText w:val="%4."/>
      <w:lvlJc w:val="left"/>
      <w:pPr>
        <w:ind w:left="2880" w:hanging="360"/>
      </w:pPr>
    </w:lvl>
    <w:lvl w:ilvl="4" w:tplc="4DB2182A">
      <w:start w:val="1"/>
      <w:numFmt w:val="lowerLetter"/>
      <w:lvlText w:val="%5."/>
      <w:lvlJc w:val="left"/>
      <w:pPr>
        <w:ind w:left="3600" w:hanging="360"/>
      </w:pPr>
    </w:lvl>
    <w:lvl w:ilvl="5" w:tplc="845E83D0">
      <w:start w:val="1"/>
      <w:numFmt w:val="lowerRoman"/>
      <w:lvlText w:val="%6."/>
      <w:lvlJc w:val="right"/>
      <w:pPr>
        <w:ind w:left="4320" w:hanging="180"/>
      </w:pPr>
    </w:lvl>
    <w:lvl w:ilvl="6" w:tplc="23C6C7DE">
      <w:start w:val="1"/>
      <w:numFmt w:val="decimal"/>
      <w:lvlText w:val="%7."/>
      <w:lvlJc w:val="left"/>
      <w:pPr>
        <w:ind w:left="5040" w:hanging="360"/>
      </w:pPr>
    </w:lvl>
    <w:lvl w:ilvl="7" w:tplc="13C6FA2E">
      <w:start w:val="1"/>
      <w:numFmt w:val="lowerLetter"/>
      <w:lvlText w:val="%8."/>
      <w:lvlJc w:val="left"/>
      <w:pPr>
        <w:ind w:left="5760" w:hanging="360"/>
      </w:pPr>
    </w:lvl>
    <w:lvl w:ilvl="8" w:tplc="4C167318">
      <w:start w:val="1"/>
      <w:numFmt w:val="lowerRoman"/>
      <w:lvlText w:val="%9."/>
      <w:lvlJc w:val="right"/>
      <w:pPr>
        <w:ind w:left="6480" w:hanging="180"/>
      </w:pPr>
    </w:lvl>
  </w:abstractNum>
  <w:abstractNum w:abstractNumId="7" w15:restartNumberingAfterBreak="0">
    <w:nsid w:val="25ADCC46"/>
    <w:multiLevelType w:val="hybridMultilevel"/>
    <w:tmpl w:val="79C864BE"/>
    <w:lvl w:ilvl="0" w:tplc="496E801C">
      <w:start w:val="1"/>
      <w:numFmt w:val="decimal"/>
      <w:lvlText w:val="%1."/>
      <w:lvlJc w:val="left"/>
      <w:pPr>
        <w:ind w:left="720" w:hanging="360"/>
      </w:pPr>
    </w:lvl>
    <w:lvl w:ilvl="1" w:tplc="3DA2FD20">
      <w:start w:val="1"/>
      <w:numFmt w:val="lowerLetter"/>
      <w:lvlText w:val="%2."/>
      <w:lvlJc w:val="left"/>
      <w:pPr>
        <w:ind w:left="1440" w:hanging="360"/>
      </w:pPr>
    </w:lvl>
    <w:lvl w:ilvl="2" w:tplc="61CAE10A">
      <w:start w:val="1"/>
      <w:numFmt w:val="lowerRoman"/>
      <w:lvlText w:val="%3."/>
      <w:lvlJc w:val="right"/>
      <w:pPr>
        <w:ind w:left="2160" w:hanging="180"/>
      </w:pPr>
    </w:lvl>
    <w:lvl w:ilvl="3" w:tplc="DEA87F88">
      <w:start w:val="1"/>
      <w:numFmt w:val="decimal"/>
      <w:lvlText w:val="%4."/>
      <w:lvlJc w:val="left"/>
      <w:pPr>
        <w:ind w:left="2880" w:hanging="360"/>
      </w:pPr>
    </w:lvl>
    <w:lvl w:ilvl="4" w:tplc="EE560182">
      <w:start w:val="1"/>
      <w:numFmt w:val="lowerLetter"/>
      <w:lvlText w:val="%5."/>
      <w:lvlJc w:val="left"/>
      <w:pPr>
        <w:ind w:left="3600" w:hanging="360"/>
      </w:pPr>
    </w:lvl>
    <w:lvl w:ilvl="5" w:tplc="4B102028">
      <w:start w:val="1"/>
      <w:numFmt w:val="lowerRoman"/>
      <w:lvlText w:val="%6."/>
      <w:lvlJc w:val="right"/>
      <w:pPr>
        <w:ind w:left="4320" w:hanging="180"/>
      </w:pPr>
    </w:lvl>
    <w:lvl w:ilvl="6" w:tplc="07DA7694">
      <w:start w:val="1"/>
      <w:numFmt w:val="decimal"/>
      <w:lvlText w:val="%7."/>
      <w:lvlJc w:val="left"/>
      <w:pPr>
        <w:ind w:left="5040" w:hanging="360"/>
      </w:pPr>
    </w:lvl>
    <w:lvl w:ilvl="7" w:tplc="A7085658">
      <w:start w:val="1"/>
      <w:numFmt w:val="lowerLetter"/>
      <w:lvlText w:val="%8."/>
      <w:lvlJc w:val="left"/>
      <w:pPr>
        <w:ind w:left="5760" w:hanging="360"/>
      </w:pPr>
    </w:lvl>
    <w:lvl w:ilvl="8" w:tplc="F24E211E">
      <w:start w:val="1"/>
      <w:numFmt w:val="lowerRoman"/>
      <w:lvlText w:val="%9."/>
      <w:lvlJc w:val="right"/>
      <w:pPr>
        <w:ind w:left="6480" w:hanging="180"/>
      </w:pPr>
    </w:lvl>
  </w:abstractNum>
  <w:abstractNum w:abstractNumId="8" w15:restartNumberingAfterBreak="0">
    <w:nsid w:val="265BFBB0"/>
    <w:multiLevelType w:val="hybridMultilevel"/>
    <w:tmpl w:val="D86E7728"/>
    <w:lvl w:ilvl="0" w:tplc="CE6CAD32">
      <w:start w:val="1"/>
      <w:numFmt w:val="decimal"/>
      <w:lvlText w:val="%1."/>
      <w:lvlJc w:val="left"/>
      <w:pPr>
        <w:ind w:left="1080" w:hanging="360"/>
      </w:pPr>
    </w:lvl>
    <w:lvl w:ilvl="1" w:tplc="04326DD2">
      <w:start w:val="1"/>
      <w:numFmt w:val="lowerLetter"/>
      <w:lvlText w:val="%2."/>
      <w:lvlJc w:val="left"/>
      <w:pPr>
        <w:ind w:left="1800" w:hanging="360"/>
      </w:pPr>
    </w:lvl>
    <w:lvl w:ilvl="2" w:tplc="91EA2F92">
      <w:start w:val="1"/>
      <w:numFmt w:val="lowerRoman"/>
      <w:lvlText w:val="%3."/>
      <w:lvlJc w:val="right"/>
      <w:pPr>
        <w:ind w:left="2520" w:hanging="180"/>
      </w:pPr>
    </w:lvl>
    <w:lvl w:ilvl="3" w:tplc="57D86BBE">
      <w:start w:val="1"/>
      <w:numFmt w:val="decimal"/>
      <w:lvlText w:val="%4."/>
      <w:lvlJc w:val="left"/>
      <w:pPr>
        <w:ind w:left="3240" w:hanging="360"/>
      </w:pPr>
    </w:lvl>
    <w:lvl w:ilvl="4" w:tplc="B934AB32">
      <w:start w:val="1"/>
      <w:numFmt w:val="lowerLetter"/>
      <w:lvlText w:val="%5."/>
      <w:lvlJc w:val="left"/>
      <w:pPr>
        <w:ind w:left="3960" w:hanging="360"/>
      </w:pPr>
    </w:lvl>
    <w:lvl w:ilvl="5" w:tplc="1D26AFBC">
      <w:start w:val="1"/>
      <w:numFmt w:val="lowerRoman"/>
      <w:lvlText w:val="%6."/>
      <w:lvlJc w:val="right"/>
      <w:pPr>
        <w:ind w:left="4680" w:hanging="180"/>
      </w:pPr>
    </w:lvl>
    <w:lvl w:ilvl="6" w:tplc="5BF2CA58">
      <w:start w:val="1"/>
      <w:numFmt w:val="decimal"/>
      <w:lvlText w:val="%7."/>
      <w:lvlJc w:val="left"/>
      <w:pPr>
        <w:ind w:left="5400" w:hanging="360"/>
      </w:pPr>
    </w:lvl>
    <w:lvl w:ilvl="7" w:tplc="2FECBA4E">
      <w:start w:val="1"/>
      <w:numFmt w:val="lowerLetter"/>
      <w:lvlText w:val="%8."/>
      <w:lvlJc w:val="left"/>
      <w:pPr>
        <w:ind w:left="6120" w:hanging="360"/>
      </w:pPr>
    </w:lvl>
    <w:lvl w:ilvl="8" w:tplc="BD062FE2">
      <w:start w:val="1"/>
      <w:numFmt w:val="lowerRoman"/>
      <w:lvlText w:val="%9."/>
      <w:lvlJc w:val="right"/>
      <w:pPr>
        <w:ind w:left="6840" w:hanging="180"/>
      </w:pPr>
    </w:lvl>
  </w:abstractNum>
  <w:abstractNum w:abstractNumId="9" w15:restartNumberingAfterBreak="0">
    <w:nsid w:val="2C4CD40F"/>
    <w:multiLevelType w:val="hybridMultilevel"/>
    <w:tmpl w:val="EC901308"/>
    <w:lvl w:ilvl="0" w:tplc="65F62886">
      <w:start w:val="1"/>
      <w:numFmt w:val="decimal"/>
      <w:lvlText w:val="%1."/>
      <w:lvlJc w:val="left"/>
      <w:pPr>
        <w:ind w:left="720" w:hanging="360"/>
      </w:pPr>
    </w:lvl>
    <w:lvl w:ilvl="1" w:tplc="1152D3EE">
      <w:start w:val="1"/>
      <w:numFmt w:val="lowerLetter"/>
      <w:lvlText w:val="%2."/>
      <w:lvlJc w:val="left"/>
      <w:pPr>
        <w:ind w:left="1440" w:hanging="360"/>
      </w:pPr>
    </w:lvl>
    <w:lvl w:ilvl="2" w:tplc="F25AFF84">
      <w:start w:val="1"/>
      <w:numFmt w:val="lowerRoman"/>
      <w:lvlText w:val="%3."/>
      <w:lvlJc w:val="right"/>
      <w:pPr>
        <w:ind w:left="2160" w:hanging="180"/>
      </w:pPr>
    </w:lvl>
    <w:lvl w:ilvl="3" w:tplc="283CE3D6">
      <w:start w:val="1"/>
      <w:numFmt w:val="decimal"/>
      <w:lvlText w:val="%4."/>
      <w:lvlJc w:val="left"/>
      <w:pPr>
        <w:ind w:left="2880" w:hanging="360"/>
      </w:pPr>
    </w:lvl>
    <w:lvl w:ilvl="4" w:tplc="23EEE82A">
      <w:start w:val="1"/>
      <w:numFmt w:val="lowerLetter"/>
      <w:lvlText w:val="%5."/>
      <w:lvlJc w:val="left"/>
      <w:pPr>
        <w:ind w:left="3600" w:hanging="360"/>
      </w:pPr>
    </w:lvl>
    <w:lvl w:ilvl="5" w:tplc="5148B704">
      <w:start w:val="1"/>
      <w:numFmt w:val="lowerRoman"/>
      <w:lvlText w:val="%6."/>
      <w:lvlJc w:val="right"/>
      <w:pPr>
        <w:ind w:left="4320" w:hanging="180"/>
      </w:pPr>
    </w:lvl>
    <w:lvl w:ilvl="6" w:tplc="A7947A24">
      <w:start w:val="1"/>
      <w:numFmt w:val="decimal"/>
      <w:lvlText w:val="%7."/>
      <w:lvlJc w:val="left"/>
      <w:pPr>
        <w:ind w:left="5040" w:hanging="360"/>
      </w:pPr>
    </w:lvl>
    <w:lvl w:ilvl="7" w:tplc="5874F494">
      <w:start w:val="1"/>
      <w:numFmt w:val="lowerLetter"/>
      <w:lvlText w:val="%8."/>
      <w:lvlJc w:val="left"/>
      <w:pPr>
        <w:ind w:left="5760" w:hanging="360"/>
      </w:pPr>
    </w:lvl>
    <w:lvl w:ilvl="8" w:tplc="5B683CC0">
      <w:start w:val="1"/>
      <w:numFmt w:val="lowerRoman"/>
      <w:lvlText w:val="%9."/>
      <w:lvlJc w:val="right"/>
      <w:pPr>
        <w:ind w:left="6480" w:hanging="180"/>
      </w:pPr>
    </w:lvl>
  </w:abstractNum>
  <w:abstractNum w:abstractNumId="10" w15:restartNumberingAfterBreak="0">
    <w:nsid w:val="3057A3DF"/>
    <w:multiLevelType w:val="hybridMultilevel"/>
    <w:tmpl w:val="CEB0F452"/>
    <w:lvl w:ilvl="0" w:tplc="822416CC">
      <w:start w:val="1"/>
      <w:numFmt w:val="decimal"/>
      <w:lvlText w:val="%1."/>
      <w:lvlJc w:val="left"/>
      <w:pPr>
        <w:ind w:left="720" w:hanging="360"/>
      </w:pPr>
    </w:lvl>
    <w:lvl w:ilvl="1" w:tplc="EAFEB3D4">
      <w:start w:val="1"/>
      <w:numFmt w:val="lowerLetter"/>
      <w:lvlText w:val="%2."/>
      <w:lvlJc w:val="left"/>
      <w:pPr>
        <w:ind w:left="1440" w:hanging="360"/>
      </w:pPr>
    </w:lvl>
    <w:lvl w:ilvl="2" w:tplc="5554CC6E">
      <w:start w:val="1"/>
      <w:numFmt w:val="lowerRoman"/>
      <w:lvlText w:val="%3."/>
      <w:lvlJc w:val="right"/>
      <w:pPr>
        <w:ind w:left="2160" w:hanging="180"/>
      </w:pPr>
    </w:lvl>
    <w:lvl w:ilvl="3" w:tplc="0EC6416A">
      <w:start w:val="1"/>
      <w:numFmt w:val="decimal"/>
      <w:lvlText w:val="%4."/>
      <w:lvlJc w:val="left"/>
      <w:pPr>
        <w:ind w:left="2880" w:hanging="360"/>
      </w:pPr>
    </w:lvl>
    <w:lvl w:ilvl="4" w:tplc="F26CDCEE">
      <w:start w:val="1"/>
      <w:numFmt w:val="lowerLetter"/>
      <w:lvlText w:val="%5."/>
      <w:lvlJc w:val="left"/>
      <w:pPr>
        <w:ind w:left="3600" w:hanging="360"/>
      </w:pPr>
    </w:lvl>
    <w:lvl w:ilvl="5" w:tplc="2EC25238">
      <w:start w:val="1"/>
      <w:numFmt w:val="lowerRoman"/>
      <w:lvlText w:val="%6."/>
      <w:lvlJc w:val="right"/>
      <w:pPr>
        <w:ind w:left="4320" w:hanging="180"/>
      </w:pPr>
    </w:lvl>
    <w:lvl w:ilvl="6" w:tplc="C03AF720">
      <w:start w:val="1"/>
      <w:numFmt w:val="decimal"/>
      <w:lvlText w:val="%7."/>
      <w:lvlJc w:val="left"/>
      <w:pPr>
        <w:ind w:left="5040" w:hanging="360"/>
      </w:pPr>
    </w:lvl>
    <w:lvl w:ilvl="7" w:tplc="2BACEAAC">
      <w:start w:val="1"/>
      <w:numFmt w:val="lowerLetter"/>
      <w:lvlText w:val="%8."/>
      <w:lvlJc w:val="left"/>
      <w:pPr>
        <w:ind w:left="5760" w:hanging="360"/>
      </w:pPr>
    </w:lvl>
    <w:lvl w:ilvl="8" w:tplc="661805C6">
      <w:start w:val="1"/>
      <w:numFmt w:val="lowerRoman"/>
      <w:lvlText w:val="%9."/>
      <w:lvlJc w:val="right"/>
      <w:pPr>
        <w:ind w:left="6480" w:hanging="180"/>
      </w:pPr>
    </w:lvl>
  </w:abstractNum>
  <w:abstractNum w:abstractNumId="11" w15:restartNumberingAfterBreak="0">
    <w:nsid w:val="31AB5B92"/>
    <w:multiLevelType w:val="hybridMultilevel"/>
    <w:tmpl w:val="189A1D3E"/>
    <w:lvl w:ilvl="0" w:tplc="283A945A">
      <w:start w:val="1"/>
      <w:numFmt w:val="decimal"/>
      <w:lvlText w:val="%1."/>
      <w:lvlJc w:val="left"/>
      <w:pPr>
        <w:ind w:left="1080" w:hanging="360"/>
      </w:pPr>
    </w:lvl>
    <w:lvl w:ilvl="1" w:tplc="E452D17E">
      <w:start w:val="1"/>
      <w:numFmt w:val="lowerLetter"/>
      <w:lvlText w:val="%2."/>
      <w:lvlJc w:val="left"/>
      <w:pPr>
        <w:ind w:left="1800" w:hanging="360"/>
      </w:pPr>
    </w:lvl>
    <w:lvl w:ilvl="2" w:tplc="5FB4FEAE">
      <w:start w:val="1"/>
      <w:numFmt w:val="lowerRoman"/>
      <w:lvlText w:val="%3."/>
      <w:lvlJc w:val="right"/>
      <w:pPr>
        <w:ind w:left="2520" w:hanging="180"/>
      </w:pPr>
    </w:lvl>
    <w:lvl w:ilvl="3" w:tplc="ED78949A">
      <w:start w:val="1"/>
      <w:numFmt w:val="decimal"/>
      <w:lvlText w:val="%4."/>
      <w:lvlJc w:val="left"/>
      <w:pPr>
        <w:ind w:left="3240" w:hanging="360"/>
      </w:pPr>
    </w:lvl>
    <w:lvl w:ilvl="4" w:tplc="47F84974">
      <w:start w:val="1"/>
      <w:numFmt w:val="lowerLetter"/>
      <w:lvlText w:val="%5."/>
      <w:lvlJc w:val="left"/>
      <w:pPr>
        <w:ind w:left="3960" w:hanging="360"/>
      </w:pPr>
    </w:lvl>
    <w:lvl w:ilvl="5" w:tplc="62826A00">
      <w:start w:val="1"/>
      <w:numFmt w:val="lowerRoman"/>
      <w:lvlText w:val="%6."/>
      <w:lvlJc w:val="right"/>
      <w:pPr>
        <w:ind w:left="4680" w:hanging="180"/>
      </w:pPr>
    </w:lvl>
    <w:lvl w:ilvl="6" w:tplc="DE54DBBC">
      <w:start w:val="1"/>
      <w:numFmt w:val="decimal"/>
      <w:lvlText w:val="%7."/>
      <w:lvlJc w:val="left"/>
      <w:pPr>
        <w:ind w:left="5400" w:hanging="360"/>
      </w:pPr>
    </w:lvl>
    <w:lvl w:ilvl="7" w:tplc="3A84291C">
      <w:start w:val="1"/>
      <w:numFmt w:val="lowerLetter"/>
      <w:lvlText w:val="%8."/>
      <w:lvlJc w:val="left"/>
      <w:pPr>
        <w:ind w:left="6120" w:hanging="360"/>
      </w:pPr>
    </w:lvl>
    <w:lvl w:ilvl="8" w:tplc="96DE2DB4">
      <w:start w:val="1"/>
      <w:numFmt w:val="lowerRoman"/>
      <w:lvlText w:val="%9."/>
      <w:lvlJc w:val="right"/>
      <w:pPr>
        <w:ind w:left="6840" w:hanging="180"/>
      </w:pPr>
    </w:lvl>
  </w:abstractNum>
  <w:abstractNum w:abstractNumId="12" w15:restartNumberingAfterBreak="0">
    <w:nsid w:val="320F17FB"/>
    <w:multiLevelType w:val="hybridMultilevel"/>
    <w:tmpl w:val="78D64A98"/>
    <w:lvl w:ilvl="0" w:tplc="2514D9A6">
      <w:start w:val="1"/>
      <w:numFmt w:val="bullet"/>
      <w:lvlText w:val=""/>
      <w:lvlJc w:val="left"/>
      <w:pPr>
        <w:ind w:left="720" w:hanging="360"/>
      </w:pPr>
      <w:rPr>
        <w:rFonts w:ascii="Symbol" w:hAnsi="Symbol" w:hint="default"/>
      </w:rPr>
    </w:lvl>
    <w:lvl w:ilvl="1" w:tplc="75420A96">
      <w:start w:val="1"/>
      <w:numFmt w:val="bullet"/>
      <w:lvlText w:val="o"/>
      <w:lvlJc w:val="left"/>
      <w:pPr>
        <w:ind w:left="1440" w:hanging="360"/>
      </w:pPr>
      <w:rPr>
        <w:rFonts w:ascii="Courier New" w:hAnsi="Courier New" w:hint="default"/>
      </w:rPr>
    </w:lvl>
    <w:lvl w:ilvl="2" w:tplc="729C3B30">
      <w:start w:val="1"/>
      <w:numFmt w:val="bullet"/>
      <w:lvlText w:val=""/>
      <w:lvlJc w:val="left"/>
      <w:pPr>
        <w:ind w:left="2160" w:hanging="360"/>
      </w:pPr>
      <w:rPr>
        <w:rFonts w:ascii="Wingdings" w:hAnsi="Wingdings" w:hint="default"/>
      </w:rPr>
    </w:lvl>
    <w:lvl w:ilvl="3" w:tplc="13866952">
      <w:start w:val="1"/>
      <w:numFmt w:val="bullet"/>
      <w:lvlText w:val=""/>
      <w:lvlJc w:val="left"/>
      <w:pPr>
        <w:ind w:left="2880" w:hanging="360"/>
      </w:pPr>
      <w:rPr>
        <w:rFonts w:ascii="Symbol" w:hAnsi="Symbol" w:hint="default"/>
      </w:rPr>
    </w:lvl>
    <w:lvl w:ilvl="4" w:tplc="D460E562">
      <w:start w:val="1"/>
      <w:numFmt w:val="bullet"/>
      <w:lvlText w:val="o"/>
      <w:lvlJc w:val="left"/>
      <w:pPr>
        <w:ind w:left="3600" w:hanging="360"/>
      </w:pPr>
      <w:rPr>
        <w:rFonts w:ascii="Courier New" w:hAnsi="Courier New" w:hint="default"/>
      </w:rPr>
    </w:lvl>
    <w:lvl w:ilvl="5" w:tplc="8A80BEDA">
      <w:start w:val="1"/>
      <w:numFmt w:val="bullet"/>
      <w:lvlText w:val=""/>
      <w:lvlJc w:val="left"/>
      <w:pPr>
        <w:ind w:left="4320" w:hanging="360"/>
      </w:pPr>
      <w:rPr>
        <w:rFonts w:ascii="Wingdings" w:hAnsi="Wingdings" w:hint="default"/>
      </w:rPr>
    </w:lvl>
    <w:lvl w:ilvl="6" w:tplc="5BE4AF1E">
      <w:start w:val="1"/>
      <w:numFmt w:val="bullet"/>
      <w:lvlText w:val=""/>
      <w:lvlJc w:val="left"/>
      <w:pPr>
        <w:ind w:left="5040" w:hanging="360"/>
      </w:pPr>
      <w:rPr>
        <w:rFonts w:ascii="Symbol" w:hAnsi="Symbol" w:hint="default"/>
      </w:rPr>
    </w:lvl>
    <w:lvl w:ilvl="7" w:tplc="997EE100">
      <w:start w:val="1"/>
      <w:numFmt w:val="bullet"/>
      <w:lvlText w:val="o"/>
      <w:lvlJc w:val="left"/>
      <w:pPr>
        <w:ind w:left="5760" w:hanging="360"/>
      </w:pPr>
      <w:rPr>
        <w:rFonts w:ascii="Courier New" w:hAnsi="Courier New" w:hint="default"/>
      </w:rPr>
    </w:lvl>
    <w:lvl w:ilvl="8" w:tplc="3C9A4582">
      <w:start w:val="1"/>
      <w:numFmt w:val="bullet"/>
      <w:lvlText w:val=""/>
      <w:lvlJc w:val="left"/>
      <w:pPr>
        <w:ind w:left="6480" w:hanging="360"/>
      </w:pPr>
      <w:rPr>
        <w:rFonts w:ascii="Wingdings" w:hAnsi="Wingdings" w:hint="default"/>
      </w:rPr>
    </w:lvl>
  </w:abstractNum>
  <w:abstractNum w:abstractNumId="13" w15:restartNumberingAfterBreak="0">
    <w:nsid w:val="322BC26C"/>
    <w:multiLevelType w:val="hybridMultilevel"/>
    <w:tmpl w:val="57E41DF4"/>
    <w:lvl w:ilvl="0" w:tplc="819EF2D6">
      <w:start w:val="1"/>
      <w:numFmt w:val="decimal"/>
      <w:lvlText w:val="%1."/>
      <w:lvlJc w:val="left"/>
      <w:pPr>
        <w:ind w:left="720" w:hanging="360"/>
      </w:pPr>
    </w:lvl>
    <w:lvl w:ilvl="1" w:tplc="B64651B6">
      <w:start w:val="1"/>
      <w:numFmt w:val="lowerLetter"/>
      <w:lvlText w:val="%2."/>
      <w:lvlJc w:val="left"/>
      <w:pPr>
        <w:ind w:left="1440" w:hanging="360"/>
      </w:pPr>
    </w:lvl>
    <w:lvl w:ilvl="2" w:tplc="402401B8">
      <w:start w:val="1"/>
      <w:numFmt w:val="lowerRoman"/>
      <w:lvlText w:val="%3."/>
      <w:lvlJc w:val="right"/>
      <w:pPr>
        <w:ind w:left="2160" w:hanging="180"/>
      </w:pPr>
    </w:lvl>
    <w:lvl w:ilvl="3" w:tplc="350ED824">
      <w:start w:val="1"/>
      <w:numFmt w:val="decimal"/>
      <w:lvlText w:val="%4."/>
      <w:lvlJc w:val="left"/>
      <w:pPr>
        <w:ind w:left="2880" w:hanging="360"/>
      </w:pPr>
    </w:lvl>
    <w:lvl w:ilvl="4" w:tplc="89A4F466">
      <w:start w:val="1"/>
      <w:numFmt w:val="lowerLetter"/>
      <w:lvlText w:val="%5."/>
      <w:lvlJc w:val="left"/>
      <w:pPr>
        <w:ind w:left="3600" w:hanging="360"/>
      </w:pPr>
    </w:lvl>
    <w:lvl w:ilvl="5" w:tplc="A90A7258">
      <w:start w:val="1"/>
      <w:numFmt w:val="lowerRoman"/>
      <w:lvlText w:val="%6."/>
      <w:lvlJc w:val="right"/>
      <w:pPr>
        <w:ind w:left="4320" w:hanging="180"/>
      </w:pPr>
    </w:lvl>
    <w:lvl w:ilvl="6" w:tplc="1408C1EA">
      <w:start w:val="1"/>
      <w:numFmt w:val="decimal"/>
      <w:lvlText w:val="%7."/>
      <w:lvlJc w:val="left"/>
      <w:pPr>
        <w:ind w:left="5040" w:hanging="360"/>
      </w:pPr>
    </w:lvl>
    <w:lvl w:ilvl="7" w:tplc="A41C2EE0">
      <w:start w:val="1"/>
      <w:numFmt w:val="lowerLetter"/>
      <w:lvlText w:val="%8."/>
      <w:lvlJc w:val="left"/>
      <w:pPr>
        <w:ind w:left="5760" w:hanging="360"/>
      </w:pPr>
    </w:lvl>
    <w:lvl w:ilvl="8" w:tplc="C9DEFC3A">
      <w:start w:val="1"/>
      <w:numFmt w:val="lowerRoman"/>
      <w:lvlText w:val="%9."/>
      <w:lvlJc w:val="right"/>
      <w:pPr>
        <w:ind w:left="6480" w:hanging="180"/>
      </w:pPr>
    </w:lvl>
  </w:abstractNum>
  <w:abstractNum w:abstractNumId="14" w15:restartNumberingAfterBreak="0">
    <w:nsid w:val="369122B2"/>
    <w:multiLevelType w:val="hybridMultilevel"/>
    <w:tmpl w:val="88D24E26"/>
    <w:lvl w:ilvl="0" w:tplc="865864FC">
      <w:start w:val="1"/>
      <w:numFmt w:val="decimal"/>
      <w:lvlText w:val="%1."/>
      <w:lvlJc w:val="left"/>
      <w:pPr>
        <w:ind w:left="1080" w:hanging="360"/>
      </w:pPr>
    </w:lvl>
    <w:lvl w:ilvl="1" w:tplc="732A8C48">
      <w:start w:val="1"/>
      <w:numFmt w:val="lowerLetter"/>
      <w:lvlText w:val="%2."/>
      <w:lvlJc w:val="left"/>
      <w:pPr>
        <w:ind w:left="1800" w:hanging="360"/>
      </w:pPr>
    </w:lvl>
    <w:lvl w:ilvl="2" w:tplc="144ABB1A">
      <w:start w:val="1"/>
      <w:numFmt w:val="lowerRoman"/>
      <w:lvlText w:val="%3."/>
      <w:lvlJc w:val="right"/>
      <w:pPr>
        <w:ind w:left="2520" w:hanging="180"/>
      </w:pPr>
    </w:lvl>
    <w:lvl w:ilvl="3" w:tplc="79EE238A">
      <w:start w:val="1"/>
      <w:numFmt w:val="decimal"/>
      <w:lvlText w:val="%4."/>
      <w:lvlJc w:val="left"/>
      <w:pPr>
        <w:ind w:left="3240" w:hanging="360"/>
      </w:pPr>
    </w:lvl>
    <w:lvl w:ilvl="4" w:tplc="D258338C">
      <w:start w:val="1"/>
      <w:numFmt w:val="lowerLetter"/>
      <w:lvlText w:val="%5."/>
      <w:lvlJc w:val="left"/>
      <w:pPr>
        <w:ind w:left="3960" w:hanging="360"/>
      </w:pPr>
    </w:lvl>
    <w:lvl w:ilvl="5" w:tplc="E6B2C044">
      <w:start w:val="1"/>
      <w:numFmt w:val="lowerRoman"/>
      <w:lvlText w:val="%6."/>
      <w:lvlJc w:val="right"/>
      <w:pPr>
        <w:ind w:left="4680" w:hanging="180"/>
      </w:pPr>
    </w:lvl>
    <w:lvl w:ilvl="6" w:tplc="63D41966">
      <w:start w:val="1"/>
      <w:numFmt w:val="decimal"/>
      <w:lvlText w:val="%7."/>
      <w:lvlJc w:val="left"/>
      <w:pPr>
        <w:ind w:left="5400" w:hanging="360"/>
      </w:pPr>
    </w:lvl>
    <w:lvl w:ilvl="7" w:tplc="B8F419EA">
      <w:start w:val="1"/>
      <w:numFmt w:val="lowerLetter"/>
      <w:lvlText w:val="%8."/>
      <w:lvlJc w:val="left"/>
      <w:pPr>
        <w:ind w:left="6120" w:hanging="360"/>
      </w:pPr>
    </w:lvl>
    <w:lvl w:ilvl="8" w:tplc="8E48FB4A">
      <w:start w:val="1"/>
      <w:numFmt w:val="lowerRoman"/>
      <w:lvlText w:val="%9."/>
      <w:lvlJc w:val="right"/>
      <w:pPr>
        <w:ind w:left="6840" w:hanging="180"/>
      </w:pPr>
    </w:lvl>
  </w:abstractNum>
  <w:abstractNum w:abstractNumId="15" w15:restartNumberingAfterBreak="0">
    <w:nsid w:val="36C7863A"/>
    <w:multiLevelType w:val="hybridMultilevel"/>
    <w:tmpl w:val="D2F23B22"/>
    <w:lvl w:ilvl="0" w:tplc="FD8A30A0">
      <w:start w:val="1"/>
      <w:numFmt w:val="decimal"/>
      <w:lvlText w:val="%1."/>
      <w:lvlJc w:val="left"/>
      <w:pPr>
        <w:ind w:left="1080" w:hanging="360"/>
      </w:pPr>
    </w:lvl>
    <w:lvl w:ilvl="1" w:tplc="C972D2D4">
      <w:start w:val="1"/>
      <w:numFmt w:val="lowerLetter"/>
      <w:lvlText w:val="%2."/>
      <w:lvlJc w:val="left"/>
      <w:pPr>
        <w:ind w:left="1800" w:hanging="360"/>
      </w:pPr>
    </w:lvl>
    <w:lvl w:ilvl="2" w:tplc="AB266DC2">
      <w:start w:val="1"/>
      <w:numFmt w:val="lowerRoman"/>
      <w:lvlText w:val="%3."/>
      <w:lvlJc w:val="right"/>
      <w:pPr>
        <w:ind w:left="2520" w:hanging="180"/>
      </w:pPr>
    </w:lvl>
    <w:lvl w:ilvl="3" w:tplc="0BCCDEF8">
      <w:start w:val="1"/>
      <w:numFmt w:val="decimal"/>
      <w:lvlText w:val="%4."/>
      <w:lvlJc w:val="left"/>
      <w:pPr>
        <w:ind w:left="3240" w:hanging="360"/>
      </w:pPr>
    </w:lvl>
    <w:lvl w:ilvl="4" w:tplc="69E60BAC">
      <w:start w:val="1"/>
      <w:numFmt w:val="lowerLetter"/>
      <w:lvlText w:val="%5."/>
      <w:lvlJc w:val="left"/>
      <w:pPr>
        <w:ind w:left="3960" w:hanging="360"/>
      </w:pPr>
    </w:lvl>
    <w:lvl w:ilvl="5" w:tplc="1C728F48">
      <w:start w:val="1"/>
      <w:numFmt w:val="lowerRoman"/>
      <w:lvlText w:val="%6."/>
      <w:lvlJc w:val="right"/>
      <w:pPr>
        <w:ind w:left="4680" w:hanging="180"/>
      </w:pPr>
    </w:lvl>
    <w:lvl w:ilvl="6" w:tplc="39980316">
      <w:start w:val="1"/>
      <w:numFmt w:val="decimal"/>
      <w:lvlText w:val="%7."/>
      <w:lvlJc w:val="left"/>
      <w:pPr>
        <w:ind w:left="5400" w:hanging="360"/>
      </w:pPr>
    </w:lvl>
    <w:lvl w:ilvl="7" w:tplc="D5523A86">
      <w:start w:val="1"/>
      <w:numFmt w:val="lowerLetter"/>
      <w:lvlText w:val="%8."/>
      <w:lvlJc w:val="left"/>
      <w:pPr>
        <w:ind w:left="6120" w:hanging="360"/>
      </w:pPr>
    </w:lvl>
    <w:lvl w:ilvl="8" w:tplc="982084C8">
      <w:start w:val="1"/>
      <w:numFmt w:val="lowerRoman"/>
      <w:lvlText w:val="%9."/>
      <w:lvlJc w:val="right"/>
      <w:pPr>
        <w:ind w:left="6840" w:hanging="180"/>
      </w:pPr>
    </w:lvl>
  </w:abstractNum>
  <w:abstractNum w:abstractNumId="16" w15:restartNumberingAfterBreak="0">
    <w:nsid w:val="38DBB134"/>
    <w:multiLevelType w:val="hybridMultilevel"/>
    <w:tmpl w:val="0F44E9A4"/>
    <w:lvl w:ilvl="0" w:tplc="B73E7948">
      <w:start w:val="1"/>
      <w:numFmt w:val="decimal"/>
      <w:lvlText w:val="%1."/>
      <w:lvlJc w:val="left"/>
      <w:pPr>
        <w:ind w:left="720" w:hanging="360"/>
      </w:pPr>
    </w:lvl>
    <w:lvl w:ilvl="1" w:tplc="24900F84">
      <w:start w:val="1"/>
      <w:numFmt w:val="lowerLetter"/>
      <w:lvlText w:val="%2."/>
      <w:lvlJc w:val="left"/>
      <w:pPr>
        <w:ind w:left="1440" w:hanging="360"/>
      </w:pPr>
    </w:lvl>
    <w:lvl w:ilvl="2" w:tplc="82D23B70">
      <w:start w:val="1"/>
      <w:numFmt w:val="lowerRoman"/>
      <w:lvlText w:val="%3."/>
      <w:lvlJc w:val="right"/>
      <w:pPr>
        <w:ind w:left="2160" w:hanging="180"/>
      </w:pPr>
    </w:lvl>
    <w:lvl w:ilvl="3" w:tplc="CA526462">
      <w:start w:val="1"/>
      <w:numFmt w:val="decimal"/>
      <w:lvlText w:val="%4."/>
      <w:lvlJc w:val="left"/>
      <w:pPr>
        <w:ind w:left="2880" w:hanging="360"/>
      </w:pPr>
    </w:lvl>
    <w:lvl w:ilvl="4" w:tplc="8F260C14">
      <w:start w:val="1"/>
      <w:numFmt w:val="lowerLetter"/>
      <w:lvlText w:val="%5."/>
      <w:lvlJc w:val="left"/>
      <w:pPr>
        <w:ind w:left="3600" w:hanging="360"/>
      </w:pPr>
    </w:lvl>
    <w:lvl w:ilvl="5" w:tplc="9E7A29BA">
      <w:start w:val="1"/>
      <w:numFmt w:val="lowerRoman"/>
      <w:lvlText w:val="%6."/>
      <w:lvlJc w:val="right"/>
      <w:pPr>
        <w:ind w:left="4320" w:hanging="180"/>
      </w:pPr>
    </w:lvl>
    <w:lvl w:ilvl="6" w:tplc="1DDCCB7C">
      <w:start w:val="1"/>
      <w:numFmt w:val="decimal"/>
      <w:lvlText w:val="%7."/>
      <w:lvlJc w:val="left"/>
      <w:pPr>
        <w:ind w:left="5040" w:hanging="360"/>
      </w:pPr>
    </w:lvl>
    <w:lvl w:ilvl="7" w:tplc="08505FAA">
      <w:start w:val="1"/>
      <w:numFmt w:val="lowerLetter"/>
      <w:lvlText w:val="%8."/>
      <w:lvlJc w:val="left"/>
      <w:pPr>
        <w:ind w:left="5760" w:hanging="360"/>
      </w:pPr>
    </w:lvl>
    <w:lvl w:ilvl="8" w:tplc="87207B36">
      <w:start w:val="1"/>
      <w:numFmt w:val="lowerRoman"/>
      <w:lvlText w:val="%9."/>
      <w:lvlJc w:val="right"/>
      <w:pPr>
        <w:ind w:left="6480" w:hanging="180"/>
      </w:pPr>
    </w:lvl>
  </w:abstractNum>
  <w:abstractNum w:abstractNumId="17" w15:restartNumberingAfterBreak="0">
    <w:nsid w:val="3BB0F7B5"/>
    <w:multiLevelType w:val="hybridMultilevel"/>
    <w:tmpl w:val="F6526982"/>
    <w:lvl w:ilvl="0" w:tplc="11E60B74">
      <w:start w:val="1"/>
      <w:numFmt w:val="decimal"/>
      <w:lvlText w:val="%1."/>
      <w:lvlJc w:val="left"/>
      <w:pPr>
        <w:ind w:left="720" w:hanging="360"/>
      </w:pPr>
    </w:lvl>
    <w:lvl w:ilvl="1" w:tplc="AE50E7E6">
      <w:start w:val="1"/>
      <w:numFmt w:val="lowerLetter"/>
      <w:lvlText w:val="%2."/>
      <w:lvlJc w:val="left"/>
      <w:pPr>
        <w:ind w:left="1440" w:hanging="360"/>
      </w:pPr>
    </w:lvl>
    <w:lvl w:ilvl="2" w:tplc="F0B27F08">
      <w:start w:val="1"/>
      <w:numFmt w:val="lowerRoman"/>
      <w:lvlText w:val="%3."/>
      <w:lvlJc w:val="right"/>
      <w:pPr>
        <w:ind w:left="2160" w:hanging="180"/>
      </w:pPr>
    </w:lvl>
    <w:lvl w:ilvl="3" w:tplc="D3D66DBE">
      <w:start w:val="1"/>
      <w:numFmt w:val="decimal"/>
      <w:lvlText w:val="%4."/>
      <w:lvlJc w:val="left"/>
      <w:pPr>
        <w:ind w:left="2880" w:hanging="360"/>
      </w:pPr>
    </w:lvl>
    <w:lvl w:ilvl="4" w:tplc="918E8A20">
      <w:start w:val="1"/>
      <w:numFmt w:val="lowerLetter"/>
      <w:lvlText w:val="%5."/>
      <w:lvlJc w:val="left"/>
      <w:pPr>
        <w:ind w:left="3600" w:hanging="360"/>
      </w:pPr>
    </w:lvl>
    <w:lvl w:ilvl="5" w:tplc="50AC6A04">
      <w:start w:val="1"/>
      <w:numFmt w:val="lowerRoman"/>
      <w:lvlText w:val="%6."/>
      <w:lvlJc w:val="right"/>
      <w:pPr>
        <w:ind w:left="4320" w:hanging="180"/>
      </w:pPr>
    </w:lvl>
    <w:lvl w:ilvl="6" w:tplc="B9E2A640">
      <w:start w:val="1"/>
      <w:numFmt w:val="decimal"/>
      <w:lvlText w:val="%7."/>
      <w:lvlJc w:val="left"/>
      <w:pPr>
        <w:ind w:left="5040" w:hanging="360"/>
      </w:pPr>
    </w:lvl>
    <w:lvl w:ilvl="7" w:tplc="5AE435C8">
      <w:start w:val="1"/>
      <w:numFmt w:val="lowerLetter"/>
      <w:lvlText w:val="%8."/>
      <w:lvlJc w:val="left"/>
      <w:pPr>
        <w:ind w:left="5760" w:hanging="360"/>
      </w:pPr>
    </w:lvl>
    <w:lvl w:ilvl="8" w:tplc="8774F2FE">
      <w:start w:val="1"/>
      <w:numFmt w:val="lowerRoman"/>
      <w:lvlText w:val="%9."/>
      <w:lvlJc w:val="right"/>
      <w:pPr>
        <w:ind w:left="6480" w:hanging="180"/>
      </w:pPr>
    </w:lvl>
  </w:abstractNum>
  <w:abstractNum w:abstractNumId="18" w15:restartNumberingAfterBreak="0">
    <w:nsid w:val="3CE7EB4F"/>
    <w:multiLevelType w:val="hybridMultilevel"/>
    <w:tmpl w:val="7AD84D1A"/>
    <w:lvl w:ilvl="0" w:tplc="457299E8">
      <w:start w:val="1"/>
      <w:numFmt w:val="bullet"/>
      <w:lvlText w:val=""/>
      <w:lvlJc w:val="left"/>
      <w:pPr>
        <w:ind w:left="720" w:hanging="360"/>
      </w:pPr>
      <w:rPr>
        <w:rFonts w:ascii="Symbol" w:hAnsi="Symbol" w:hint="default"/>
      </w:rPr>
    </w:lvl>
    <w:lvl w:ilvl="1" w:tplc="E3EC97FA">
      <w:start w:val="1"/>
      <w:numFmt w:val="bullet"/>
      <w:lvlText w:val="o"/>
      <w:lvlJc w:val="left"/>
      <w:pPr>
        <w:ind w:left="1440" w:hanging="360"/>
      </w:pPr>
      <w:rPr>
        <w:rFonts w:ascii="Courier New" w:hAnsi="Courier New" w:hint="default"/>
      </w:rPr>
    </w:lvl>
    <w:lvl w:ilvl="2" w:tplc="D9CE6B90">
      <w:start w:val="1"/>
      <w:numFmt w:val="bullet"/>
      <w:lvlText w:val=""/>
      <w:lvlJc w:val="left"/>
      <w:pPr>
        <w:ind w:left="2160" w:hanging="360"/>
      </w:pPr>
      <w:rPr>
        <w:rFonts w:ascii="Wingdings" w:hAnsi="Wingdings" w:hint="default"/>
      </w:rPr>
    </w:lvl>
    <w:lvl w:ilvl="3" w:tplc="E6027D06">
      <w:start w:val="1"/>
      <w:numFmt w:val="bullet"/>
      <w:lvlText w:val=""/>
      <w:lvlJc w:val="left"/>
      <w:pPr>
        <w:ind w:left="2880" w:hanging="360"/>
      </w:pPr>
      <w:rPr>
        <w:rFonts w:ascii="Symbol" w:hAnsi="Symbol" w:hint="default"/>
      </w:rPr>
    </w:lvl>
    <w:lvl w:ilvl="4" w:tplc="ED8CC374">
      <w:start w:val="1"/>
      <w:numFmt w:val="bullet"/>
      <w:lvlText w:val="o"/>
      <w:lvlJc w:val="left"/>
      <w:pPr>
        <w:ind w:left="3600" w:hanging="360"/>
      </w:pPr>
      <w:rPr>
        <w:rFonts w:ascii="Courier New" w:hAnsi="Courier New" w:hint="default"/>
      </w:rPr>
    </w:lvl>
    <w:lvl w:ilvl="5" w:tplc="CED8E7F6">
      <w:start w:val="1"/>
      <w:numFmt w:val="bullet"/>
      <w:lvlText w:val=""/>
      <w:lvlJc w:val="left"/>
      <w:pPr>
        <w:ind w:left="4320" w:hanging="360"/>
      </w:pPr>
      <w:rPr>
        <w:rFonts w:ascii="Wingdings" w:hAnsi="Wingdings" w:hint="default"/>
      </w:rPr>
    </w:lvl>
    <w:lvl w:ilvl="6" w:tplc="879602D2">
      <w:start w:val="1"/>
      <w:numFmt w:val="bullet"/>
      <w:lvlText w:val=""/>
      <w:lvlJc w:val="left"/>
      <w:pPr>
        <w:ind w:left="5040" w:hanging="360"/>
      </w:pPr>
      <w:rPr>
        <w:rFonts w:ascii="Symbol" w:hAnsi="Symbol" w:hint="default"/>
      </w:rPr>
    </w:lvl>
    <w:lvl w:ilvl="7" w:tplc="A710BE1A">
      <w:start w:val="1"/>
      <w:numFmt w:val="bullet"/>
      <w:lvlText w:val="o"/>
      <w:lvlJc w:val="left"/>
      <w:pPr>
        <w:ind w:left="5760" w:hanging="360"/>
      </w:pPr>
      <w:rPr>
        <w:rFonts w:ascii="Courier New" w:hAnsi="Courier New" w:hint="default"/>
      </w:rPr>
    </w:lvl>
    <w:lvl w:ilvl="8" w:tplc="6474552E">
      <w:start w:val="1"/>
      <w:numFmt w:val="bullet"/>
      <w:lvlText w:val=""/>
      <w:lvlJc w:val="left"/>
      <w:pPr>
        <w:ind w:left="6480" w:hanging="360"/>
      </w:pPr>
      <w:rPr>
        <w:rFonts w:ascii="Wingdings" w:hAnsi="Wingdings" w:hint="default"/>
      </w:rPr>
    </w:lvl>
  </w:abstractNum>
  <w:abstractNum w:abstractNumId="19" w15:restartNumberingAfterBreak="0">
    <w:nsid w:val="413425C2"/>
    <w:multiLevelType w:val="hybridMultilevel"/>
    <w:tmpl w:val="2CF06724"/>
    <w:lvl w:ilvl="0" w:tplc="6C14A098">
      <w:start w:val="1"/>
      <w:numFmt w:val="decimal"/>
      <w:lvlText w:val="%1."/>
      <w:lvlJc w:val="left"/>
      <w:pPr>
        <w:ind w:left="720" w:hanging="360"/>
      </w:pPr>
    </w:lvl>
    <w:lvl w:ilvl="1" w:tplc="6B74C126">
      <w:start w:val="1"/>
      <w:numFmt w:val="lowerLetter"/>
      <w:lvlText w:val="%2."/>
      <w:lvlJc w:val="left"/>
      <w:pPr>
        <w:ind w:left="1440" w:hanging="360"/>
      </w:pPr>
    </w:lvl>
    <w:lvl w:ilvl="2" w:tplc="832E19E2">
      <w:start w:val="1"/>
      <w:numFmt w:val="lowerRoman"/>
      <w:lvlText w:val="%3."/>
      <w:lvlJc w:val="right"/>
      <w:pPr>
        <w:ind w:left="2160" w:hanging="180"/>
      </w:pPr>
    </w:lvl>
    <w:lvl w:ilvl="3" w:tplc="3384B6B4">
      <w:start w:val="1"/>
      <w:numFmt w:val="decimal"/>
      <w:lvlText w:val="%4."/>
      <w:lvlJc w:val="left"/>
      <w:pPr>
        <w:ind w:left="2880" w:hanging="360"/>
      </w:pPr>
    </w:lvl>
    <w:lvl w:ilvl="4" w:tplc="9E966A16">
      <w:start w:val="1"/>
      <w:numFmt w:val="lowerLetter"/>
      <w:lvlText w:val="%5."/>
      <w:lvlJc w:val="left"/>
      <w:pPr>
        <w:ind w:left="3600" w:hanging="360"/>
      </w:pPr>
    </w:lvl>
    <w:lvl w:ilvl="5" w:tplc="2C9E1836">
      <w:start w:val="1"/>
      <w:numFmt w:val="lowerRoman"/>
      <w:lvlText w:val="%6."/>
      <w:lvlJc w:val="right"/>
      <w:pPr>
        <w:ind w:left="4320" w:hanging="180"/>
      </w:pPr>
    </w:lvl>
    <w:lvl w:ilvl="6" w:tplc="507862C8">
      <w:start w:val="1"/>
      <w:numFmt w:val="decimal"/>
      <w:lvlText w:val="%7."/>
      <w:lvlJc w:val="left"/>
      <w:pPr>
        <w:ind w:left="5040" w:hanging="360"/>
      </w:pPr>
    </w:lvl>
    <w:lvl w:ilvl="7" w:tplc="FC2EFC6A">
      <w:start w:val="1"/>
      <w:numFmt w:val="lowerLetter"/>
      <w:lvlText w:val="%8."/>
      <w:lvlJc w:val="left"/>
      <w:pPr>
        <w:ind w:left="5760" w:hanging="360"/>
      </w:pPr>
    </w:lvl>
    <w:lvl w:ilvl="8" w:tplc="F600E4C2">
      <w:start w:val="1"/>
      <w:numFmt w:val="lowerRoman"/>
      <w:lvlText w:val="%9."/>
      <w:lvlJc w:val="right"/>
      <w:pPr>
        <w:ind w:left="6480" w:hanging="180"/>
      </w:pPr>
    </w:lvl>
  </w:abstractNum>
  <w:abstractNum w:abstractNumId="20" w15:restartNumberingAfterBreak="0">
    <w:nsid w:val="44A9D4AB"/>
    <w:multiLevelType w:val="hybridMultilevel"/>
    <w:tmpl w:val="FA9AAF58"/>
    <w:lvl w:ilvl="0" w:tplc="602E3E2A">
      <w:start w:val="1"/>
      <w:numFmt w:val="bullet"/>
      <w:lvlText w:val=""/>
      <w:lvlJc w:val="left"/>
      <w:pPr>
        <w:ind w:left="720" w:hanging="360"/>
      </w:pPr>
      <w:rPr>
        <w:rFonts w:ascii="Symbol" w:hAnsi="Symbol" w:hint="default"/>
      </w:rPr>
    </w:lvl>
    <w:lvl w:ilvl="1" w:tplc="26EEE5F2">
      <w:start w:val="1"/>
      <w:numFmt w:val="bullet"/>
      <w:lvlText w:val="o"/>
      <w:lvlJc w:val="left"/>
      <w:pPr>
        <w:ind w:left="1440" w:hanging="360"/>
      </w:pPr>
      <w:rPr>
        <w:rFonts w:ascii="Courier New" w:hAnsi="Courier New" w:hint="default"/>
      </w:rPr>
    </w:lvl>
    <w:lvl w:ilvl="2" w:tplc="141AAF90">
      <w:start w:val="1"/>
      <w:numFmt w:val="bullet"/>
      <w:lvlText w:val=""/>
      <w:lvlJc w:val="left"/>
      <w:pPr>
        <w:ind w:left="2160" w:hanging="360"/>
      </w:pPr>
      <w:rPr>
        <w:rFonts w:ascii="Wingdings" w:hAnsi="Wingdings" w:hint="default"/>
      </w:rPr>
    </w:lvl>
    <w:lvl w:ilvl="3" w:tplc="A64C4DAE">
      <w:start w:val="1"/>
      <w:numFmt w:val="bullet"/>
      <w:lvlText w:val=""/>
      <w:lvlJc w:val="left"/>
      <w:pPr>
        <w:ind w:left="2880" w:hanging="360"/>
      </w:pPr>
      <w:rPr>
        <w:rFonts w:ascii="Symbol" w:hAnsi="Symbol" w:hint="default"/>
      </w:rPr>
    </w:lvl>
    <w:lvl w:ilvl="4" w:tplc="9948CC26">
      <w:start w:val="1"/>
      <w:numFmt w:val="bullet"/>
      <w:lvlText w:val="o"/>
      <w:lvlJc w:val="left"/>
      <w:pPr>
        <w:ind w:left="3600" w:hanging="360"/>
      </w:pPr>
      <w:rPr>
        <w:rFonts w:ascii="Courier New" w:hAnsi="Courier New" w:hint="default"/>
      </w:rPr>
    </w:lvl>
    <w:lvl w:ilvl="5" w:tplc="4E904DB2">
      <w:start w:val="1"/>
      <w:numFmt w:val="bullet"/>
      <w:lvlText w:val=""/>
      <w:lvlJc w:val="left"/>
      <w:pPr>
        <w:ind w:left="4320" w:hanging="360"/>
      </w:pPr>
      <w:rPr>
        <w:rFonts w:ascii="Wingdings" w:hAnsi="Wingdings" w:hint="default"/>
      </w:rPr>
    </w:lvl>
    <w:lvl w:ilvl="6" w:tplc="30C20B96">
      <w:start w:val="1"/>
      <w:numFmt w:val="bullet"/>
      <w:lvlText w:val=""/>
      <w:lvlJc w:val="left"/>
      <w:pPr>
        <w:ind w:left="5040" w:hanging="360"/>
      </w:pPr>
      <w:rPr>
        <w:rFonts w:ascii="Symbol" w:hAnsi="Symbol" w:hint="default"/>
      </w:rPr>
    </w:lvl>
    <w:lvl w:ilvl="7" w:tplc="D74AB632">
      <w:start w:val="1"/>
      <w:numFmt w:val="bullet"/>
      <w:lvlText w:val="o"/>
      <w:lvlJc w:val="left"/>
      <w:pPr>
        <w:ind w:left="5760" w:hanging="360"/>
      </w:pPr>
      <w:rPr>
        <w:rFonts w:ascii="Courier New" w:hAnsi="Courier New" w:hint="default"/>
      </w:rPr>
    </w:lvl>
    <w:lvl w:ilvl="8" w:tplc="5464DC88">
      <w:start w:val="1"/>
      <w:numFmt w:val="bullet"/>
      <w:lvlText w:val=""/>
      <w:lvlJc w:val="left"/>
      <w:pPr>
        <w:ind w:left="6480" w:hanging="360"/>
      </w:pPr>
      <w:rPr>
        <w:rFonts w:ascii="Wingdings" w:hAnsi="Wingdings" w:hint="default"/>
      </w:rPr>
    </w:lvl>
  </w:abstractNum>
  <w:abstractNum w:abstractNumId="21" w15:restartNumberingAfterBreak="0">
    <w:nsid w:val="47040BE8"/>
    <w:multiLevelType w:val="hybridMultilevel"/>
    <w:tmpl w:val="FB163FD6"/>
    <w:lvl w:ilvl="0" w:tplc="5B18039C">
      <w:start w:val="1"/>
      <w:numFmt w:val="decimal"/>
      <w:lvlText w:val="%1."/>
      <w:lvlJc w:val="left"/>
      <w:pPr>
        <w:ind w:left="720" w:hanging="360"/>
      </w:pPr>
    </w:lvl>
    <w:lvl w:ilvl="1" w:tplc="D5548A56">
      <w:start w:val="1"/>
      <w:numFmt w:val="lowerLetter"/>
      <w:lvlText w:val="%2."/>
      <w:lvlJc w:val="left"/>
      <w:pPr>
        <w:ind w:left="1440" w:hanging="360"/>
      </w:pPr>
    </w:lvl>
    <w:lvl w:ilvl="2" w:tplc="8CE0D3E4">
      <w:start w:val="1"/>
      <w:numFmt w:val="lowerRoman"/>
      <w:lvlText w:val="%3."/>
      <w:lvlJc w:val="right"/>
      <w:pPr>
        <w:ind w:left="2160" w:hanging="180"/>
      </w:pPr>
    </w:lvl>
    <w:lvl w:ilvl="3" w:tplc="8764B0B2">
      <w:start w:val="1"/>
      <w:numFmt w:val="decimal"/>
      <w:lvlText w:val="%4."/>
      <w:lvlJc w:val="left"/>
      <w:pPr>
        <w:ind w:left="2880" w:hanging="360"/>
      </w:pPr>
    </w:lvl>
    <w:lvl w:ilvl="4" w:tplc="0EB46672">
      <w:start w:val="1"/>
      <w:numFmt w:val="lowerLetter"/>
      <w:lvlText w:val="%5."/>
      <w:lvlJc w:val="left"/>
      <w:pPr>
        <w:ind w:left="3600" w:hanging="360"/>
      </w:pPr>
    </w:lvl>
    <w:lvl w:ilvl="5" w:tplc="B288BD2C">
      <w:start w:val="1"/>
      <w:numFmt w:val="lowerRoman"/>
      <w:lvlText w:val="%6."/>
      <w:lvlJc w:val="right"/>
      <w:pPr>
        <w:ind w:left="4320" w:hanging="180"/>
      </w:pPr>
    </w:lvl>
    <w:lvl w:ilvl="6" w:tplc="FAAA118C">
      <w:start w:val="1"/>
      <w:numFmt w:val="decimal"/>
      <w:lvlText w:val="%7."/>
      <w:lvlJc w:val="left"/>
      <w:pPr>
        <w:ind w:left="5040" w:hanging="360"/>
      </w:pPr>
    </w:lvl>
    <w:lvl w:ilvl="7" w:tplc="9ABE136C">
      <w:start w:val="1"/>
      <w:numFmt w:val="lowerLetter"/>
      <w:lvlText w:val="%8."/>
      <w:lvlJc w:val="left"/>
      <w:pPr>
        <w:ind w:left="5760" w:hanging="360"/>
      </w:pPr>
    </w:lvl>
    <w:lvl w:ilvl="8" w:tplc="9CBC7752">
      <w:start w:val="1"/>
      <w:numFmt w:val="lowerRoman"/>
      <w:lvlText w:val="%9."/>
      <w:lvlJc w:val="right"/>
      <w:pPr>
        <w:ind w:left="6480" w:hanging="180"/>
      </w:pPr>
    </w:lvl>
  </w:abstractNum>
  <w:abstractNum w:abstractNumId="22" w15:restartNumberingAfterBreak="0">
    <w:nsid w:val="484F1205"/>
    <w:multiLevelType w:val="hybridMultilevel"/>
    <w:tmpl w:val="B0F2C88C"/>
    <w:lvl w:ilvl="0" w:tplc="3A623B0E">
      <w:start w:val="1"/>
      <w:numFmt w:val="bullet"/>
      <w:lvlText w:val=""/>
      <w:lvlJc w:val="left"/>
      <w:pPr>
        <w:ind w:left="720" w:hanging="360"/>
      </w:pPr>
      <w:rPr>
        <w:rFonts w:ascii="Symbol" w:hAnsi="Symbol" w:hint="default"/>
      </w:rPr>
    </w:lvl>
    <w:lvl w:ilvl="1" w:tplc="E93A0612">
      <w:start w:val="1"/>
      <w:numFmt w:val="bullet"/>
      <w:lvlText w:val="o"/>
      <w:lvlJc w:val="left"/>
      <w:pPr>
        <w:ind w:left="1440" w:hanging="360"/>
      </w:pPr>
      <w:rPr>
        <w:rFonts w:ascii="Courier New" w:hAnsi="Courier New" w:hint="default"/>
      </w:rPr>
    </w:lvl>
    <w:lvl w:ilvl="2" w:tplc="4F3657D6">
      <w:start w:val="1"/>
      <w:numFmt w:val="bullet"/>
      <w:lvlText w:val=""/>
      <w:lvlJc w:val="left"/>
      <w:pPr>
        <w:ind w:left="2160" w:hanging="360"/>
      </w:pPr>
      <w:rPr>
        <w:rFonts w:ascii="Wingdings" w:hAnsi="Wingdings" w:hint="default"/>
      </w:rPr>
    </w:lvl>
    <w:lvl w:ilvl="3" w:tplc="1A28CDBA">
      <w:start w:val="1"/>
      <w:numFmt w:val="bullet"/>
      <w:lvlText w:val=""/>
      <w:lvlJc w:val="left"/>
      <w:pPr>
        <w:ind w:left="2880" w:hanging="360"/>
      </w:pPr>
      <w:rPr>
        <w:rFonts w:ascii="Symbol" w:hAnsi="Symbol" w:hint="default"/>
      </w:rPr>
    </w:lvl>
    <w:lvl w:ilvl="4" w:tplc="E01AE6FA">
      <w:start w:val="1"/>
      <w:numFmt w:val="bullet"/>
      <w:lvlText w:val="o"/>
      <w:lvlJc w:val="left"/>
      <w:pPr>
        <w:ind w:left="3600" w:hanging="360"/>
      </w:pPr>
      <w:rPr>
        <w:rFonts w:ascii="Courier New" w:hAnsi="Courier New" w:hint="default"/>
      </w:rPr>
    </w:lvl>
    <w:lvl w:ilvl="5" w:tplc="9C7E3774">
      <w:start w:val="1"/>
      <w:numFmt w:val="bullet"/>
      <w:lvlText w:val=""/>
      <w:lvlJc w:val="left"/>
      <w:pPr>
        <w:ind w:left="4320" w:hanging="360"/>
      </w:pPr>
      <w:rPr>
        <w:rFonts w:ascii="Wingdings" w:hAnsi="Wingdings" w:hint="default"/>
      </w:rPr>
    </w:lvl>
    <w:lvl w:ilvl="6" w:tplc="D132F538">
      <w:start w:val="1"/>
      <w:numFmt w:val="bullet"/>
      <w:lvlText w:val=""/>
      <w:lvlJc w:val="left"/>
      <w:pPr>
        <w:ind w:left="5040" w:hanging="360"/>
      </w:pPr>
      <w:rPr>
        <w:rFonts w:ascii="Symbol" w:hAnsi="Symbol" w:hint="default"/>
      </w:rPr>
    </w:lvl>
    <w:lvl w:ilvl="7" w:tplc="0B2CF790">
      <w:start w:val="1"/>
      <w:numFmt w:val="bullet"/>
      <w:lvlText w:val="o"/>
      <w:lvlJc w:val="left"/>
      <w:pPr>
        <w:ind w:left="5760" w:hanging="360"/>
      </w:pPr>
      <w:rPr>
        <w:rFonts w:ascii="Courier New" w:hAnsi="Courier New" w:hint="default"/>
      </w:rPr>
    </w:lvl>
    <w:lvl w:ilvl="8" w:tplc="11543188">
      <w:start w:val="1"/>
      <w:numFmt w:val="bullet"/>
      <w:lvlText w:val=""/>
      <w:lvlJc w:val="left"/>
      <w:pPr>
        <w:ind w:left="6480" w:hanging="360"/>
      </w:pPr>
      <w:rPr>
        <w:rFonts w:ascii="Wingdings" w:hAnsi="Wingdings" w:hint="default"/>
      </w:rPr>
    </w:lvl>
  </w:abstractNum>
  <w:abstractNum w:abstractNumId="23" w15:restartNumberingAfterBreak="0">
    <w:nsid w:val="4C86F6BE"/>
    <w:multiLevelType w:val="hybridMultilevel"/>
    <w:tmpl w:val="250A3410"/>
    <w:lvl w:ilvl="0" w:tplc="BF8E5DFA">
      <w:start w:val="1"/>
      <w:numFmt w:val="decimal"/>
      <w:lvlText w:val="%1."/>
      <w:lvlJc w:val="left"/>
      <w:pPr>
        <w:ind w:left="1800" w:hanging="360"/>
      </w:pPr>
    </w:lvl>
    <w:lvl w:ilvl="1" w:tplc="99549D68">
      <w:start w:val="1"/>
      <w:numFmt w:val="lowerLetter"/>
      <w:lvlText w:val="%2."/>
      <w:lvlJc w:val="left"/>
      <w:pPr>
        <w:ind w:left="2520" w:hanging="360"/>
      </w:pPr>
    </w:lvl>
    <w:lvl w:ilvl="2" w:tplc="42BED718">
      <w:start w:val="1"/>
      <w:numFmt w:val="lowerRoman"/>
      <w:lvlText w:val="%3."/>
      <w:lvlJc w:val="right"/>
      <w:pPr>
        <w:ind w:left="3240" w:hanging="180"/>
      </w:pPr>
    </w:lvl>
    <w:lvl w:ilvl="3" w:tplc="70A618C0">
      <w:start w:val="1"/>
      <w:numFmt w:val="decimal"/>
      <w:lvlText w:val="%4."/>
      <w:lvlJc w:val="left"/>
      <w:pPr>
        <w:ind w:left="3960" w:hanging="360"/>
      </w:pPr>
    </w:lvl>
    <w:lvl w:ilvl="4" w:tplc="D32CBB7A">
      <w:start w:val="1"/>
      <w:numFmt w:val="lowerLetter"/>
      <w:lvlText w:val="%5."/>
      <w:lvlJc w:val="left"/>
      <w:pPr>
        <w:ind w:left="4680" w:hanging="360"/>
      </w:pPr>
    </w:lvl>
    <w:lvl w:ilvl="5" w:tplc="C4CEA368">
      <w:start w:val="1"/>
      <w:numFmt w:val="lowerRoman"/>
      <w:lvlText w:val="%6."/>
      <w:lvlJc w:val="right"/>
      <w:pPr>
        <w:ind w:left="5400" w:hanging="180"/>
      </w:pPr>
    </w:lvl>
    <w:lvl w:ilvl="6" w:tplc="38349D14">
      <w:start w:val="1"/>
      <w:numFmt w:val="decimal"/>
      <w:lvlText w:val="%7."/>
      <w:lvlJc w:val="left"/>
      <w:pPr>
        <w:ind w:left="6120" w:hanging="360"/>
      </w:pPr>
    </w:lvl>
    <w:lvl w:ilvl="7" w:tplc="A12E11DA">
      <w:start w:val="1"/>
      <w:numFmt w:val="lowerLetter"/>
      <w:lvlText w:val="%8."/>
      <w:lvlJc w:val="left"/>
      <w:pPr>
        <w:ind w:left="6840" w:hanging="360"/>
      </w:pPr>
    </w:lvl>
    <w:lvl w:ilvl="8" w:tplc="2970F562">
      <w:start w:val="1"/>
      <w:numFmt w:val="lowerRoman"/>
      <w:lvlText w:val="%9."/>
      <w:lvlJc w:val="right"/>
      <w:pPr>
        <w:ind w:left="7560" w:hanging="180"/>
      </w:pPr>
    </w:lvl>
  </w:abstractNum>
  <w:abstractNum w:abstractNumId="24" w15:restartNumberingAfterBreak="0">
    <w:nsid w:val="505024DE"/>
    <w:multiLevelType w:val="hybridMultilevel"/>
    <w:tmpl w:val="F8DA4506"/>
    <w:lvl w:ilvl="0" w:tplc="8438BB4E">
      <w:start w:val="1"/>
      <w:numFmt w:val="decimal"/>
      <w:lvlText w:val="%1."/>
      <w:lvlJc w:val="left"/>
      <w:pPr>
        <w:ind w:left="1440" w:hanging="360"/>
      </w:pPr>
    </w:lvl>
    <w:lvl w:ilvl="1" w:tplc="33A00068">
      <w:start w:val="1"/>
      <w:numFmt w:val="lowerLetter"/>
      <w:lvlText w:val="%2."/>
      <w:lvlJc w:val="left"/>
      <w:pPr>
        <w:ind w:left="2160" w:hanging="360"/>
      </w:pPr>
    </w:lvl>
    <w:lvl w:ilvl="2" w:tplc="FB381810">
      <w:start w:val="1"/>
      <w:numFmt w:val="lowerRoman"/>
      <w:lvlText w:val="%3."/>
      <w:lvlJc w:val="right"/>
      <w:pPr>
        <w:ind w:left="2880" w:hanging="180"/>
      </w:pPr>
    </w:lvl>
    <w:lvl w:ilvl="3" w:tplc="A3987284">
      <w:start w:val="1"/>
      <w:numFmt w:val="decimal"/>
      <w:lvlText w:val="%4."/>
      <w:lvlJc w:val="left"/>
      <w:pPr>
        <w:ind w:left="3600" w:hanging="360"/>
      </w:pPr>
    </w:lvl>
    <w:lvl w:ilvl="4" w:tplc="9148198E">
      <w:start w:val="1"/>
      <w:numFmt w:val="lowerLetter"/>
      <w:lvlText w:val="%5."/>
      <w:lvlJc w:val="left"/>
      <w:pPr>
        <w:ind w:left="4320" w:hanging="360"/>
      </w:pPr>
    </w:lvl>
    <w:lvl w:ilvl="5" w:tplc="C0AAB93C">
      <w:start w:val="1"/>
      <w:numFmt w:val="lowerRoman"/>
      <w:lvlText w:val="%6."/>
      <w:lvlJc w:val="right"/>
      <w:pPr>
        <w:ind w:left="5040" w:hanging="180"/>
      </w:pPr>
    </w:lvl>
    <w:lvl w:ilvl="6" w:tplc="A0E26866">
      <w:start w:val="1"/>
      <w:numFmt w:val="decimal"/>
      <w:lvlText w:val="%7."/>
      <w:lvlJc w:val="left"/>
      <w:pPr>
        <w:ind w:left="5760" w:hanging="360"/>
      </w:pPr>
    </w:lvl>
    <w:lvl w:ilvl="7" w:tplc="90825E62">
      <w:start w:val="1"/>
      <w:numFmt w:val="lowerLetter"/>
      <w:lvlText w:val="%8."/>
      <w:lvlJc w:val="left"/>
      <w:pPr>
        <w:ind w:left="6480" w:hanging="360"/>
      </w:pPr>
    </w:lvl>
    <w:lvl w:ilvl="8" w:tplc="50B4944A">
      <w:start w:val="1"/>
      <w:numFmt w:val="lowerRoman"/>
      <w:lvlText w:val="%9."/>
      <w:lvlJc w:val="right"/>
      <w:pPr>
        <w:ind w:left="7200" w:hanging="180"/>
      </w:pPr>
    </w:lvl>
  </w:abstractNum>
  <w:abstractNum w:abstractNumId="25" w15:restartNumberingAfterBreak="0">
    <w:nsid w:val="53A73F70"/>
    <w:multiLevelType w:val="hybridMultilevel"/>
    <w:tmpl w:val="1190174A"/>
    <w:lvl w:ilvl="0" w:tplc="C6DC70FA">
      <w:start w:val="1"/>
      <w:numFmt w:val="decimal"/>
      <w:lvlText w:val="%1."/>
      <w:lvlJc w:val="left"/>
      <w:pPr>
        <w:ind w:left="720" w:hanging="360"/>
      </w:pPr>
    </w:lvl>
    <w:lvl w:ilvl="1" w:tplc="7EECC34E">
      <w:start w:val="1"/>
      <w:numFmt w:val="lowerLetter"/>
      <w:lvlText w:val="%2."/>
      <w:lvlJc w:val="left"/>
      <w:pPr>
        <w:ind w:left="1440" w:hanging="360"/>
      </w:pPr>
    </w:lvl>
    <w:lvl w:ilvl="2" w:tplc="23BEBC66">
      <w:start w:val="1"/>
      <w:numFmt w:val="lowerRoman"/>
      <w:lvlText w:val="%3."/>
      <w:lvlJc w:val="right"/>
      <w:pPr>
        <w:ind w:left="2160" w:hanging="180"/>
      </w:pPr>
    </w:lvl>
    <w:lvl w:ilvl="3" w:tplc="227C707C">
      <w:start w:val="1"/>
      <w:numFmt w:val="decimal"/>
      <w:lvlText w:val="%4."/>
      <w:lvlJc w:val="left"/>
      <w:pPr>
        <w:ind w:left="2880" w:hanging="360"/>
      </w:pPr>
    </w:lvl>
    <w:lvl w:ilvl="4" w:tplc="BDB0B940">
      <w:start w:val="1"/>
      <w:numFmt w:val="lowerLetter"/>
      <w:lvlText w:val="%5."/>
      <w:lvlJc w:val="left"/>
      <w:pPr>
        <w:ind w:left="3600" w:hanging="360"/>
      </w:pPr>
    </w:lvl>
    <w:lvl w:ilvl="5" w:tplc="708C4B88">
      <w:start w:val="1"/>
      <w:numFmt w:val="lowerRoman"/>
      <w:lvlText w:val="%6."/>
      <w:lvlJc w:val="right"/>
      <w:pPr>
        <w:ind w:left="4320" w:hanging="180"/>
      </w:pPr>
    </w:lvl>
    <w:lvl w:ilvl="6" w:tplc="0A68B266">
      <w:start w:val="1"/>
      <w:numFmt w:val="decimal"/>
      <w:lvlText w:val="%7."/>
      <w:lvlJc w:val="left"/>
      <w:pPr>
        <w:ind w:left="5040" w:hanging="360"/>
      </w:pPr>
    </w:lvl>
    <w:lvl w:ilvl="7" w:tplc="A8789B1E">
      <w:start w:val="1"/>
      <w:numFmt w:val="lowerLetter"/>
      <w:lvlText w:val="%8."/>
      <w:lvlJc w:val="left"/>
      <w:pPr>
        <w:ind w:left="5760" w:hanging="360"/>
      </w:pPr>
    </w:lvl>
    <w:lvl w:ilvl="8" w:tplc="3BBE4070">
      <w:start w:val="1"/>
      <w:numFmt w:val="lowerRoman"/>
      <w:lvlText w:val="%9."/>
      <w:lvlJc w:val="right"/>
      <w:pPr>
        <w:ind w:left="6480" w:hanging="180"/>
      </w:pPr>
    </w:lvl>
  </w:abstractNum>
  <w:abstractNum w:abstractNumId="26" w15:restartNumberingAfterBreak="0">
    <w:nsid w:val="5F2776A4"/>
    <w:multiLevelType w:val="hybridMultilevel"/>
    <w:tmpl w:val="F8DCD976"/>
    <w:lvl w:ilvl="0" w:tplc="0BC60A66">
      <w:start w:val="1"/>
      <w:numFmt w:val="decimal"/>
      <w:lvlText w:val="%1."/>
      <w:lvlJc w:val="left"/>
      <w:pPr>
        <w:ind w:left="720" w:hanging="360"/>
      </w:pPr>
    </w:lvl>
    <w:lvl w:ilvl="1" w:tplc="70981B12">
      <w:start w:val="1"/>
      <w:numFmt w:val="lowerLetter"/>
      <w:lvlText w:val="%2."/>
      <w:lvlJc w:val="left"/>
      <w:pPr>
        <w:ind w:left="1440" w:hanging="360"/>
      </w:pPr>
    </w:lvl>
    <w:lvl w:ilvl="2" w:tplc="E58E123E">
      <w:start w:val="1"/>
      <w:numFmt w:val="lowerRoman"/>
      <w:lvlText w:val="%3."/>
      <w:lvlJc w:val="right"/>
      <w:pPr>
        <w:ind w:left="2160" w:hanging="180"/>
      </w:pPr>
    </w:lvl>
    <w:lvl w:ilvl="3" w:tplc="49D2867C">
      <w:start w:val="1"/>
      <w:numFmt w:val="decimal"/>
      <w:lvlText w:val="%4."/>
      <w:lvlJc w:val="left"/>
      <w:pPr>
        <w:ind w:left="2880" w:hanging="360"/>
      </w:pPr>
    </w:lvl>
    <w:lvl w:ilvl="4" w:tplc="BF86319E">
      <w:start w:val="1"/>
      <w:numFmt w:val="lowerLetter"/>
      <w:lvlText w:val="%5."/>
      <w:lvlJc w:val="left"/>
      <w:pPr>
        <w:ind w:left="3600" w:hanging="360"/>
      </w:pPr>
    </w:lvl>
    <w:lvl w:ilvl="5" w:tplc="CDC0BA92">
      <w:start w:val="1"/>
      <w:numFmt w:val="lowerRoman"/>
      <w:lvlText w:val="%6."/>
      <w:lvlJc w:val="right"/>
      <w:pPr>
        <w:ind w:left="4320" w:hanging="180"/>
      </w:pPr>
    </w:lvl>
    <w:lvl w:ilvl="6" w:tplc="02BE9E0E">
      <w:start w:val="1"/>
      <w:numFmt w:val="decimal"/>
      <w:lvlText w:val="%7."/>
      <w:lvlJc w:val="left"/>
      <w:pPr>
        <w:ind w:left="5040" w:hanging="360"/>
      </w:pPr>
    </w:lvl>
    <w:lvl w:ilvl="7" w:tplc="0082F84C">
      <w:start w:val="1"/>
      <w:numFmt w:val="lowerLetter"/>
      <w:lvlText w:val="%8."/>
      <w:lvlJc w:val="left"/>
      <w:pPr>
        <w:ind w:left="5760" w:hanging="360"/>
      </w:pPr>
    </w:lvl>
    <w:lvl w:ilvl="8" w:tplc="240AE48A">
      <w:start w:val="1"/>
      <w:numFmt w:val="lowerRoman"/>
      <w:lvlText w:val="%9."/>
      <w:lvlJc w:val="right"/>
      <w:pPr>
        <w:ind w:left="6480" w:hanging="180"/>
      </w:pPr>
    </w:lvl>
  </w:abstractNum>
  <w:abstractNum w:abstractNumId="27" w15:restartNumberingAfterBreak="0">
    <w:nsid w:val="614F4B21"/>
    <w:multiLevelType w:val="hybridMultilevel"/>
    <w:tmpl w:val="94A4D494"/>
    <w:lvl w:ilvl="0" w:tplc="D4289A00">
      <w:start w:val="1"/>
      <w:numFmt w:val="decimal"/>
      <w:lvlText w:val="%1."/>
      <w:lvlJc w:val="left"/>
      <w:pPr>
        <w:ind w:left="1080" w:hanging="360"/>
      </w:pPr>
    </w:lvl>
    <w:lvl w:ilvl="1" w:tplc="9D32156C">
      <w:start w:val="1"/>
      <w:numFmt w:val="lowerLetter"/>
      <w:lvlText w:val="%2."/>
      <w:lvlJc w:val="left"/>
      <w:pPr>
        <w:ind w:left="1800" w:hanging="360"/>
      </w:pPr>
    </w:lvl>
    <w:lvl w:ilvl="2" w:tplc="1C58DDC0">
      <w:start w:val="1"/>
      <w:numFmt w:val="lowerRoman"/>
      <w:lvlText w:val="%3."/>
      <w:lvlJc w:val="right"/>
      <w:pPr>
        <w:ind w:left="2520" w:hanging="180"/>
      </w:pPr>
    </w:lvl>
    <w:lvl w:ilvl="3" w:tplc="B0C0495C">
      <w:start w:val="1"/>
      <w:numFmt w:val="decimal"/>
      <w:lvlText w:val="%4."/>
      <w:lvlJc w:val="left"/>
      <w:pPr>
        <w:ind w:left="3240" w:hanging="360"/>
      </w:pPr>
    </w:lvl>
    <w:lvl w:ilvl="4" w:tplc="DDBC2B5C">
      <w:start w:val="1"/>
      <w:numFmt w:val="lowerLetter"/>
      <w:lvlText w:val="%5."/>
      <w:lvlJc w:val="left"/>
      <w:pPr>
        <w:ind w:left="3960" w:hanging="360"/>
      </w:pPr>
    </w:lvl>
    <w:lvl w:ilvl="5" w:tplc="D5A83AB4">
      <w:start w:val="1"/>
      <w:numFmt w:val="lowerRoman"/>
      <w:lvlText w:val="%6."/>
      <w:lvlJc w:val="right"/>
      <w:pPr>
        <w:ind w:left="4680" w:hanging="180"/>
      </w:pPr>
    </w:lvl>
    <w:lvl w:ilvl="6" w:tplc="5C14EAEA">
      <w:start w:val="1"/>
      <w:numFmt w:val="decimal"/>
      <w:lvlText w:val="%7."/>
      <w:lvlJc w:val="left"/>
      <w:pPr>
        <w:ind w:left="5400" w:hanging="360"/>
      </w:pPr>
    </w:lvl>
    <w:lvl w:ilvl="7" w:tplc="DA94DE66">
      <w:start w:val="1"/>
      <w:numFmt w:val="lowerLetter"/>
      <w:lvlText w:val="%8."/>
      <w:lvlJc w:val="left"/>
      <w:pPr>
        <w:ind w:left="6120" w:hanging="360"/>
      </w:pPr>
    </w:lvl>
    <w:lvl w:ilvl="8" w:tplc="811C9DCE">
      <w:start w:val="1"/>
      <w:numFmt w:val="lowerRoman"/>
      <w:lvlText w:val="%9."/>
      <w:lvlJc w:val="right"/>
      <w:pPr>
        <w:ind w:left="6840" w:hanging="180"/>
      </w:pPr>
    </w:lvl>
  </w:abstractNum>
  <w:abstractNum w:abstractNumId="28" w15:restartNumberingAfterBreak="0">
    <w:nsid w:val="62AB2CB3"/>
    <w:multiLevelType w:val="hybridMultilevel"/>
    <w:tmpl w:val="00E0F792"/>
    <w:lvl w:ilvl="0" w:tplc="4BF0BA98">
      <w:start w:val="1"/>
      <w:numFmt w:val="decimal"/>
      <w:lvlText w:val="%1."/>
      <w:lvlJc w:val="left"/>
      <w:pPr>
        <w:ind w:left="720" w:hanging="360"/>
      </w:pPr>
    </w:lvl>
    <w:lvl w:ilvl="1" w:tplc="E5FA651E">
      <w:start w:val="1"/>
      <w:numFmt w:val="lowerLetter"/>
      <w:lvlText w:val="%2."/>
      <w:lvlJc w:val="left"/>
      <w:pPr>
        <w:ind w:left="1440" w:hanging="360"/>
      </w:pPr>
    </w:lvl>
    <w:lvl w:ilvl="2" w:tplc="C28C2C04">
      <w:start w:val="1"/>
      <w:numFmt w:val="lowerRoman"/>
      <w:lvlText w:val="%3."/>
      <w:lvlJc w:val="right"/>
      <w:pPr>
        <w:ind w:left="2160" w:hanging="180"/>
      </w:pPr>
    </w:lvl>
    <w:lvl w:ilvl="3" w:tplc="F7367ECA">
      <w:start w:val="1"/>
      <w:numFmt w:val="decimal"/>
      <w:lvlText w:val="%4."/>
      <w:lvlJc w:val="left"/>
      <w:pPr>
        <w:ind w:left="2880" w:hanging="360"/>
      </w:pPr>
    </w:lvl>
    <w:lvl w:ilvl="4" w:tplc="824E4B96">
      <w:start w:val="1"/>
      <w:numFmt w:val="lowerLetter"/>
      <w:lvlText w:val="%5."/>
      <w:lvlJc w:val="left"/>
      <w:pPr>
        <w:ind w:left="3600" w:hanging="360"/>
      </w:pPr>
    </w:lvl>
    <w:lvl w:ilvl="5" w:tplc="1A7A44E2">
      <w:start w:val="1"/>
      <w:numFmt w:val="lowerRoman"/>
      <w:lvlText w:val="%6."/>
      <w:lvlJc w:val="right"/>
      <w:pPr>
        <w:ind w:left="4320" w:hanging="180"/>
      </w:pPr>
    </w:lvl>
    <w:lvl w:ilvl="6" w:tplc="12F6EF9A">
      <w:start w:val="1"/>
      <w:numFmt w:val="decimal"/>
      <w:lvlText w:val="%7."/>
      <w:lvlJc w:val="left"/>
      <w:pPr>
        <w:ind w:left="5040" w:hanging="360"/>
      </w:pPr>
    </w:lvl>
    <w:lvl w:ilvl="7" w:tplc="A0B0FA22">
      <w:start w:val="1"/>
      <w:numFmt w:val="lowerLetter"/>
      <w:lvlText w:val="%8."/>
      <w:lvlJc w:val="left"/>
      <w:pPr>
        <w:ind w:left="5760" w:hanging="360"/>
      </w:pPr>
    </w:lvl>
    <w:lvl w:ilvl="8" w:tplc="AB52E8D2">
      <w:start w:val="1"/>
      <w:numFmt w:val="lowerRoman"/>
      <w:lvlText w:val="%9."/>
      <w:lvlJc w:val="right"/>
      <w:pPr>
        <w:ind w:left="6480" w:hanging="180"/>
      </w:pPr>
    </w:lvl>
  </w:abstractNum>
  <w:abstractNum w:abstractNumId="29" w15:restartNumberingAfterBreak="0">
    <w:nsid w:val="636712D5"/>
    <w:multiLevelType w:val="hybridMultilevel"/>
    <w:tmpl w:val="6458E3C8"/>
    <w:lvl w:ilvl="0" w:tplc="F0904E1C">
      <w:start w:val="1"/>
      <w:numFmt w:val="decimal"/>
      <w:lvlText w:val="%1."/>
      <w:lvlJc w:val="left"/>
      <w:pPr>
        <w:ind w:left="720" w:hanging="360"/>
      </w:pPr>
    </w:lvl>
    <w:lvl w:ilvl="1" w:tplc="1A523B20">
      <w:start w:val="1"/>
      <w:numFmt w:val="lowerLetter"/>
      <w:lvlText w:val="%2."/>
      <w:lvlJc w:val="left"/>
      <w:pPr>
        <w:ind w:left="1440" w:hanging="360"/>
      </w:pPr>
    </w:lvl>
    <w:lvl w:ilvl="2" w:tplc="AD38B840">
      <w:start w:val="1"/>
      <w:numFmt w:val="lowerRoman"/>
      <w:lvlText w:val="%3."/>
      <w:lvlJc w:val="right"/>
      <w:pPr>
        <w:ind w:left="2160" w:hanging="180"/>
      </w:pPr>
    </w:lvl>
    <w:lvl w:ilvl="3" w:tplc="ECF28588">
      <w:start w:val="1"/>
      <w:numFmt w:val="decimal"/>
      <w:lvlText w:val="%4."/>
      <w:lvlJc w:val="left"/>
      <w:pPr>
        <w:ind w:left="2880" w:hanging="360"/>
      </w:pPr>
    </w:lvl>
    <w:lvl w:ilvl="4" w:tplc="261C69DA">
      <w:start w:val="1"/>
      <w:numFmt w:val="lowerLetter"/>
      <w:lvlText w:val="%5."/>
      <w:lvlJc w:val="left"/>
      <w:pPr>
        <w:ind w:left="3600" w:hanging="360"/>
      </w:pPr>
    </w:lvl>
    <w:lvl w:ilvl="5" w:tplc="2B141898">
      <w:start w:val="1"/>
      <w:numFmt w:val="lowerRoman"/>
      <w:lvlText w:val="%6."/>
      <w:lvlJc w:val="right"/>
      <w:pPr>
        <w:ind w:left="4320" w:hanging="180"/>
      </w:pPr>
    </w:lvl>
    <w:lvl w:ilvl="6" w:tplc="CF8E3948">
      <w:start w:val="1"/>
      <w:numFmt w:val="decimal"/>
      <w:lvlText w:val="%7."/>
      <w:lvlJc w:val="left"/>
      <w:pPr>
        <w:ind w:left="5040" w:hanging="360"/>
      </w:pPr>
    </w:lvl>
    <w:lvl w:ilvl="7" w:tplc="E6F2937A">
      <w:start w:val="1"/>
      <w:numFmt w:val="lowerLetter"/>
      <w:lvlText w:val="%8."/>
      <w:lvlJc w:val="left"/>
      <w:pPr>
        <w:ind w:left="5760" w:hanging="360"/>
      </w:pPr>
    </w:lvl>
    <w:lvl w:ilvl="8" w:tplc="2A1CDFFE">
      <w:start w:val="1"/>
      <w:numFmt w:val="lowerRoman"/>
      <w:lvlText w:val="%9."/>
      <w:lvlJc w:val="right"/>
      <w:pPr>
        <w:ind w:left="6480" w:hanging="180"/>
      </w:pPr>
    </w:lvl>
  </w:abstractNum>
  <w:abstractNum w:abstractNumId="30" w15:restartNumberingAfterBreak="0">
    <w:nsid w:val="64A18155"/>
    <w:multiLevelType w:val="hybridMultilevel"/>
    <w:tmpl w:val="27E018E2"/>
    <w:lvl w:ilvl="0" w:tplc="E43A3DEC">
      <w:start w:val="1"/>
      <w:numFmt w:val="decimal"/>
      <w:lvlText w:val="%1."/>
      <w:lvlJc w:val="left"/>
      <w:pPr>
        <w:ind w:left="720" w:hanging="360"/>
      </w:pPr>
    </w:lvl>
    <w:lvl w:ilvl="1" w:tplc="0878689E">
      <w:start w:val="1"/>
      <w:numFmt w:val="lowerLetter"/>
      <w:lvlText w:val="%2."/>
      <w:lvlJc w:val="left"/>
      <w:pPr>
        <w:ind w:left="1440" w:hanging="360"/>
      </w:pPr>
    </w:lvl>
    <w:lvl w:ilvl="2" w:tplc="F66E606C">
      <w:start w:val="1"/>
      <w:numFmt w:val="lowerRoman"/>
      <w:lvlText w:val="%3."/>
      <w:lvlJc w:val="right"/>
      <w:pPr>
        <w:ind w:left="2160" w:hanging="180"/>
      </w:pPr>
    </w:lvl>
    <w:lvl w:ilvl="3" w:tplc="94A87CB8">
      <w:start w:val="1"/>
      <w:numFmt w:val="decimal"/>
      <w:lvlText w:val="%4."/>
      <w:lvlJc w:val="left"/>
      <w:pPr>
        <w:ind w:left="2880" w:hanging="360"/>
      </w:pPr>
    </w:lvl>
    <w:lvl w:ilvl="4" w:tplc="075A7D1A">
      <w:start w:val="1"/>
      <w:numFmt w:val="lowerLetter"/>
      <w:lvlText w:val="%5."/>
      <w:lvlJc w:val="left"/>
      <w:pPr>
        <w:ind w:left="3600" w:hanging="360"/>
      </w:pPr>
    </w:lvl>
    <w:lvl w:ilvl="5" w:tplc="C338B1BA">
      <w:start w:val="1"/>
      <w:numFmt w:val="lowerRoman"/>
      <w:lvlText w:val="%6."/>
      <w:lvlJc w:val="right"/>
      <w:pPr>
        <w:ind w:left="4320" w:hanging="180"/>
      </w:pPr>
    </w:lvl>
    <w:lvl w:ilvl="6" w:tplc="9ADA1ED4">
      <w:start w:val="1"/>
      <w:numFmt w:val="decimal"/>
      <w:lvlText w:val="%7."/>
      <w:lvlJc w:val="left"/>
      <w:pPr>
        <w:ind w:left="5040" w:hanging="360"/>
      </w:pPr>
    </w:lvl>
    <w:lvl w:ilvl="7" w:tplc="09E28AEA">
      <w:start w:val="1"/>
      <w:numFmt w:val="lowerLetter"/>
      <w:lvlText w:val="%8."/>
      <w:lvlJc w:val="left"/>
      <w:pPr>
        <w:ind w:left="5760" w:hanging="360"/>
      </w:pPr>
    </w:lvl>
    <w:lvl w:ilvl="8" w:tplc="C9126626">
      <w:start w:val="1"/>
      <w:numFmt w:val="lowerRoman"/>
      <w:lvlText w:val="%9."/>
      <w:lvlJc w:val="right"/>
      <w:pPr>
        <w:ind w:left="6480" w:hanging="180"/>
      </w:pPr>
    </w:lvl>
  </w:abstractNum>
  <w:abstractNum w:abstractNumId="31" w15:restartNumberingAfterBreak="0">
    <w:nsid w:val="69C63A4C"/>
    <w:multiLevelType w:val="hybridMultilevel"/>
    <w:tmpl w:val="9A44B5FA"/>
    <w:lvl w:ilvl="0" w:tplc="E1FE5968">
      <w:start w:val="1"/>
      <w:numFmt w:val="bullet"/>
      <w:lvlText w:val=""/>
      <w:lvlJc w:val="left"/>
      <w:pPr>
        <w:ind w:left="720" w:hanging="360"/>
      </w:pPr>
      <w:rPr>
        <w:rFonts w:ascii="Symbol" w:hAnsi="Symbol" w:hint="default"/>
      </w:rPr>
    </w:lvl>
    <w:lvl w:ilvl="1" w:tplc="729679B8">
      <w:start w:val="1"/>
      <w:numFmt w:val="bullet"/>
      <w:lvlText w:val="o"/>
      <w:lvlJc w:val="left"/>
      <w:pPr>
        <w:ind w:left="1440" w:hanging="360"/>
      </w:pPr>
      <w:rPr>
        <w:rFonts w:ascii="Courier New" w:hAnsi="Courier New" w:hint="default"/>
      </w:rPr>
    </w:lvl>
    <w:lvl w:ilvl="2" w:tplc="0BBA4FAC">
      <w:start w:val="1"/>
      <w:numFmt w:val="bullet"/>
      <w:lvlText w:val=""/>
      <w:lvlJc w:val="left"/>
      <w:pPr>
        <w:ind w:left="2160" w:hanging="360"/>
      </w:pPr>
      <w:rPr>
        <w:rFonts w:ascii="Wingdings" w:hAnsi="Wingdings" w:hint="default"/>
      </w:rPr>
    </w:lvl>
    <w:lvl w:ilvl="3" w:tplc="FE4E9F88">
      <w:start w:val="1"/>
      <w:numFmt w:val="bullet"/>
      <w:lvlText w:val=""/>
      <w:lvlJc w:val="left"/>
      <w:pPr>
        <w:ind w:left="2880" w:hanging="360"/>
      </w:pPr>
      <w:rPr>
        <w:rFonts w:ascii="Symbol" w:hAnsi="Symbol" w:hint="default"/>
      </w:rPr>
    </w:lvl>
    <w:lvl w:ilvl="4" w:tplc="C584D954">
      <w:start w:val="1"/>
      <w:numFmt w:val="bullet"/>
      <w:lvlText w:val="o"/>
      <w:lvlJc w:val="left"/>
      <w:pPr>
        <w:ind w:left="3600" w:hanging="360"/>
      </w:pPr>
      <w:rPr>
        <w:rFonts w:ascii="Courier New" w:hAnsi="Courier New" w:hint="default"/>
      </w:rPr>
    </w:lvl>
    <w:lvl w:ilvl="5" w:tplc="ED1CF480">
      <w:start w:val="1"/>
      <w:numFmt w:val="bullet"/>
      <w:lvlText w:val=""/>
      <w:lvlJc w:val="left"/>
      <w:pPr>
        <w:ind w:left="4320" w:hanging="360"/>
      </w:pPr>
      <w:rPr>
        <w:rFonts w:ascii="Wingdings" w:hAnsi="Wingdings" w:hint="default"/>
      </w:rPr>
    </w:lvl>
    <w:lvl w:ilvl="6" w:tplc="7A020366">
      <w:start w:val="1"/>
      <w:numFmt w:val="bullet"/>
      <w:lvlText w:val=""/>
      <w:lvlJc w:val="left"/>
      <w:pPr>
        <w:ind w:left="5040" w:hanging="360"/>
      </w:pPr>
      <w:rPr>
        <w:rFonts w:ascii="Symbol" w:hAnsi="Symbol" w:hint="default"/>
      </w:rPr>
    </w:lvl>
    <w:lvl w:ilvl="7" w:tplc="D108998A">
      <w:start w:val="1"/>
      <w:numFmt w:val="bullet"/>
      <w:lvlText w:val="o"/>
      <w:lvlJc w:val="left"/>
      <w:pPr>
        <w:ind w:left="5760" w:hanging="360"/>
      </w:pPr>
      <w:rPr>
        <w:rFonts w:ascii="Courier New" w:hAnsi="Courier New" w:hint="default"/>
      </w:rPr>
    </w:lvl>
    <w:lvl w:ilvl="8" w:tplc="BBD0D330">
      <w:start w:val="1"/>
      <w:numFmt w:val="bullet"/>
      <w:lvlText w:val=""/>
      <w:lvlJc w:val="left"/>
      <w:pPr>
        <w:ind w:left="6480" w:hanging="360"/>
      </w:pPr>
      <w:rPr>
        <w:rFonts w:ascii="Wingdings" w:hAnsi="Wingdings" w:hint="default"/>
      </w:rPr>
    </w:lvl>
  </w:abstractNum>
  <w:abstractNum w:abstractNumId="32" w15:restartNumberingAfterBreak="0">
    <w:nsid w:val="6F610AB4"/>
    <w:multiLevelType w:val="hybridMultilevel"/>
    <w:tmpl w:val="A17CBDA2"/>
    <w:lvl w:ilvl="0" w:tplc="9804734A">
      <w:start w:val="1"/>
      <w:numFmt w:val="decimal"/>
      <w:lvlText w:val="%1."/>
      <w:lvlJc w:val="left"/>
      <w:pPr>
        <w:ind w:left="1080" w:hanging="360"/>
      </w:pPr>
    </w:lvl>
    <w:lvl w:ilvl="1" w:tplc="46709CEC">
      <w:start w:val="1"/>
      <w:numFmt w:val="lowerLetter"/>
      <w:lvlText w:val="%2."/>
      <w:lvlJc w:val="left"/>
      <w:pPr>
        <w:ind w:left="1800" w:hanging="360"/>
      </w:pPr>
    </w:lvl>
    <w:lvl w:ilvl="2" w:tplc="7D6287F0">
      <w:start w:val="1"/>
      <w:numFmt w:val="lowerRoman"/>
      <w:lvlText w:val="%3."/>
      <w:lvlJc w:val="right"/>
      <w:pPr>
        <w:ind w:left="2520" w:hanging="180"/>
      </w:pPr>
    </w:lvl>
    <w:lvl w:ilvl="3" w:tplc="A64EB0CE">
      <w:start w:val="1"/>
      <w:numFmt w:val="decimal"/>
      <w:lvlText w:val="%4."/>
      <w:lvlJc w:val="left"/>
      <w:pPr>
        <w:ind w:left="3240" w:hanging="360"/>
      </w:pPr>
    </w:lvl>
    <w:lvl w:ilvl="4" w:tplc="7F9CE87A">
      <w:start w:val="1"/>
      <w:numFmt w:val="lowerLetter"/>
      <w:lvlText w:val="%5."/>
      <w:lvlJc w:val="left"/>
      <w:pPr>
        <w:ind w:left="3960" w:hanging="360"/>
      </w:pPr>
    </w:lvl>
    <w:lvl w:ilvl="5" w:tplc="11E4B75C">
      <w:start w:val="1"/>
      <w:numFmt w:val="lowerRoman"/>
      <w:lvlText w:val="%6."/>
      <w:lvlJc w:val="right"/>
      <w:pPr>
        <w:ind w:left="4680" w:hanging="180"/>
      </w:pPr>
    </w:lvl>
    <w:lvl w:ilvl="6" w:tplc="DF80E544">
      <w:start w:val="1"/>
      <w:numFmt w:val="decimal"/>
      <w:lvlText w:val="%7."/>
      <w:lvlJc w:val="left"/>
      <w:pPr>
        <w:ind w:left="5400" w:hanging="360"/>
      </w:pPr>
    </w:lvl>
    <w:lvl w:ilvl="7" w:tplc="F1ACD2FC">
      <w:start w:val="1"/>
      <w:numFmt w:val="lowerLetter"/>
      <w:lvlText w:val="%8."/>
      <w:lvlJc w:val="left"/>
      <w:pPr>
        <w:ind w:left="6120" w:hanging="360"/>
      </w:pPr>
    </w:lvl>
    <w:lvl w:ilvl="8" w:tplc="AA46EE9E">
      <w:start w:val="1"/>
      <w:numFmt w:val="lowerRoman"/>
      <w:lvlText w:val="%9."/>
      <w:lvlJc w:val="right"/>
      <w:pPr>
        <w:ind w:left="6840" w:hanging="180"/>
      </w:pPr>
    </w:lvl>
  </w:abstractNum>
  <w:abstractNum w:abstractNumId="33" w15:restartNumberingAfterBreak="0">
    <w:nsid w:val="714A772D"/>
    <w:multiLevelType w:val="hybridMultilevel"/>
    <w:tmpl w:val="82C646B0"/>
    <w:lvl w:ilvl="0" w:tplc="28C46844">
      <w:start w:val="1"/>
      <w:numFmt w:val="decimal"/>
      <w:lvlText w:val="%1."/>
      <w:lvlJc w:val="left"/>
      <w:pPr>
        <w:ind w:left="720" w:hanging="360"/>
      </w:pPr>
    </w:lvl>
    <w:lvl w:ilvl="1" w:tplc="906C1E30">
      <w:start w:val="1"/>
      <w:numFmt w:val="lowerLetter"/>
      <w:lvlText w:val="%2."/>
      <w:lvlJc w:val="left"/>
      <w:pPr>
        <w:ind w:left="1440" w:hanging="360"/>
      </w:pPr>
    </w:lvl>
    <w:lvl w:ilvl="2" w:tplc="95DA5128">
      <w:start w:val="1"/>
      <w:numFmt w:val="lowerRoman"/>
      <w:lvlText w:val="%3."/>
      <w:lvlJc w:val="right"/>
      <w:pPr>
        <w:ind w:left="2160" w:hanging="180"/>
      </w:pPr>
    </w:lvl>
    <w:lvl w:ilvl="3" w:tplc="DD2C8674">
      <w:start w:val="1"/>
      <w:numFmt w:val="decimal"/>
      <w:lvlText w:val="%4."/>
      <w:lvlJc w:val="left"/>
      <w:pPr>
        <w:ind w:left="2880" w:hanging="360"/>
      </w:pPr>
    </w:lvl>
    <w:lvl w:ilvl="4" w:tplc="836679D6">
      <w:start w:val="1"/>
      <w:numFmt w:val="lowerLetter"/>
      <w:lvlText w:val="%5."/>
      <w:lvlJc w:val="left"/>
      <w:pPr>
        <w:ind w:left="3600" w:hanging="360"/>
      </w:pPr>
    </w:lvl>
    <w:lvl w:ilvl="5" w:tplc="9EF81738">
      <w:start w:val="1"/>
      <w:numFmt w:val="lowerRoman"/>
      <w:lvlText w:val="%6."/>
      <w:lvlJc w:val="right"/>
      <w:pPr>
        <w:ind w:left="4320" w:hanging="180"/>
      </w:pPr>
    </w:lvl>
    <w:lvl w:ilvl="6" w:tplc="45263DC0">
      <w:start w:val="1"/>
      <w:numFmt w:val="decimal"/>
      <w:lvlText w:val="%7."/>
      <w:lvlJc w:val="left"/>
      <w:pPr>
        <w:ind w:left="5040" w:hanging="360"/>
      </w:pPr>
    </w:lvl>
    <w:lvl w:ilvl="7" w:tplc="6E7E3CB6">
      <w:start w:val="1"/>
      <w:numFmt w:val="lowerLetter"/>
      <w:lvlText w:val="%8."/>
      <w:lvlJc w:val="left"/>
      <w:pPr>
        <w:ind w:left="5760" w:hanging="360"/>
      </w:pPr>
    </w:lvl>
    <w:lvl w:ilvl="8" w:tplc="74822D84">
      <w:start w:val="1"/>
      <w:numFmt w:val="lowerRoman"/>
      <w:lvlText w:val="%9."/>
      <w:lvlJc w:val="right"/>
      <w:pPr>
        <w:ind w:left="6480" w:hanging="180"/>
      </w:pPr>
    </w:lvl>
  </w:abstractNum>
  <w:abstractNum w:abstractNumId="34" w15:restartNumberingAfterBreak="0">
    <w:nsid w:val="733F55C0"/>
    <w:multiLevelType w:val="hybridMultilevel"/>
    <w:tmpl w:val="1B54DC44"/>
    <w:lvl w:ilvl="0" w:tplc="A3FEF44A">
      <w:start w:val="1"/>
      <w:numFmt w:val="decimal"/>
      <w:lvlText w:val="%1."/>
      <w:lvlJc w:val="left"/>
      <w:pPr>
        <w:ind w:left="1080" w:hanging="360"/>
      </w:pPr>
    </w:lvl>
    <w:lvl w:ilvl="1" w:tplc="82569DA0">
      <w:start w:val="1"/>
      <w:numFmt w:val="lowerLetter"/>
      <w:lvlText w:val="%2."/>
      <w:lvlJc w:val="left"/>
      <w:pPr>
        <w:ind w:left="1800" w:hanging="360"/>
      </w:pPr>
    </w:lvl>
    <w:lvl w:ilvl="2" w:tplc="A68243AE">
      <w:start w:val="1"/>
      <w:numFmt w:val="lowerRoman"/>
      <w:lvlText w:val="%3."/>
      <w:lvlJc w:val="right"/>
      <w:pPr>
        <w:ind w:left="2520" w:hanging="180"/>
      </w:pPr>
    </w:lvl>
    <w:lvl w:ilvl="3" w:tplc="EB5000D6">
      <w:start w:val="1"/>
      <w:numFmt w:val="decimal"/>
      <w:lvlText w:val="%4."/>
      <w:lvlJc w:val="left"/>
      <w:pPr>
        <w:ind w:left="3240" w:hanging="360"/>
      </w:pPr>
    </w:lvl>
    <w:lvl w:ilvl="4" w:tplc="69D6D826">
      <w:start w:val="1"/>
      <w:numFmt w:val="lowerLetter"/>
      <w:lvlText w:val="%5."/>
      <w:lvlJc w:val="left"/>
      <w:pPr>
        <w:ind w:left="3960" w:hanging="360"/>
      </w:pPr>
    </w:lvl>
    <w:lvl w:ilvl="5" w:tplc="A470C822">
      <w:start w:val="1"/>
      <w:numFmt w:val="lowerRoman"/>
      <w:lvlText w:val="%6."/>
      <w:lvlJc w:val="right"/>
      <w:pPr>
        <w:ind w:left="4680" w:hanging="180"/>
      </w:pPr>
    </w:lvl>
    <w:lvl w:ilvl="6" w:tplc="6CF6A3EC">
      <w:start w:val="1"/>
      <w:numFmt w:val="decimal"/>
      <w:lvlText w:val="%7."/>
      <w:lvlJc w:val="left"/>
      <w:pPr>
        <w:ind w:left="5400" w:hanging="360"/>
      </w:pPr>
    </w:lvl>
    <w:lvl w:ilvl="7" w:tplc="14DE06B8">
      <w:start w:val="1"/>
      <w:numFmt w:val="lowerLetter"/>
      <w:lvlText w:val="%8."/>
      <w:lvlJc w:val="left"/>
      <w:pPr>
        <w:ind w:left="6120" w:hanging="360"/>
      </w:pPr>
    </w:lvl>
    <w:lvl w:ilvl="8" w:tplc="FDA2CD04">
      <w:start w:val="1"/>
      <w:numFmt w:val="lowerRoman"/>
      <w:lvlText w:val="%9."/>
      <w:lvlJc w:val="right"/>
      <w:pPr>
        <w:ind w:left="6840" w:hanging="180"/>
      </w:pPr>
    </w:lvl>
  </w:abstractNum>
  <w:abstractNum w:abstractNumId="35" w15:restartNumberingAfterBreak="0">
    <w:nsid w:val="7480FF80"/>
    <w:multiLevelType w:val="hybridMultilevel"/>
    <w:tmpl w:val="106C539E"/>
    <w:lvl w:ilvl="0" w:tplc="569E56A4">
      <w:start w:val="1"/>
      <w:numFmt w:val="decimal"/>
      <w:lvlText w:val="%1."/>
      <w:lvlJc w:val="left"/>
      <w:pPr>
        <w:ind w:left="1080" w:hanging="360"/>
      </w:pPr>
    </w:lvl>
    <w:lvl w:ilvl="1" w:tplc="27E83240">
      <w:start w:val="1"/>
      <w:numFmt w:val="lowerLetter"/>
      <w:lvlText w:val="%2."/>
      <w:lvlJc w:val="left"/>
      <w:pPr>
        <w:ind w:left="1800" w:hanging="360"/>
      </w:pPr>
    </w:lvl>
    <w:lvl w:ilvl="2" w:tplc="2E68C7B2">
      <w:start w:val="1"/>
      <w:numFmt w:val="lowerRoman"/>
      <w:lvlText w:val="%3."/>
      <w:lvlJc w:val="right"/>
      <w:pPr>
        <w:ind w:left="2520" w:hanging="180"/>
      </w:pPr>
    </w:lvl>
    <w:lvl w:ilvl="3" w:tplc="6D500108">
      <w:start w:val="1"/>
      <w:numFmt w:val="decimal"/>
      <w:lvlText w:val="%4."/>
      <w:lvlJc w:val="left"/>
      <w:pPr>
        <w:ind w:left="3240" w:hanging="360"/>
      </w:pPr>
    </w:lvl>
    <w:lvl w:ilvl="4" w:tplc="0396D46C">
      <w:start w:val="1"/>
      <w:numFmt w:val="lowerLetter"/>
      <w:lvlText w:val="%5."/>
      <w:lvlJc w:val="left"/>
      <w:pPr>
        <w:ind w:left="3960" w:hanging="360"/>
      </w:pPr>
    </w:lvl>
    <w:lvl w:ilvl="5" w:tplc="D50CE210">
      <w:start w:val="1"/>
      <w:numFmt w:val="lowerRoman"/>
      <w:lvlText w:val="%6."/>
      <w:lvlJc w:val="right"/>
      <w:pPr>
        <w:ind w:left="4680" w:hanging="180"/>
      </w:pPr>
    </w:lvl>
    <w:lvl w:ilvl="6" w:tplc="412A5FA8">
      <w:start w:val="1"/>
      <w:numFmt w:val="decimal"/>
      <w:lvlText w:val="%7."/>
      <w:lvlJc w:val="left"/>
      <w:pPr>
        <w:ind w:left="5400" w:hanging="360"/>
      </w:pPr>
    </w:lvl>
    <w:lvl w:ilvl="7" w:tplc="4650BA80">
      <w:start w:val="1"/>
      <w:numFmt w:val="lowerLetter"/>
      <w:lvlText w:val="%8."/>
      <w:lvlJc w:val="left"/>
      <w:pPr>
        <w:ind w:left="6120" w:hanging="360"/>
      </w:pPr>
    </w:lvl>
    <w:lvl w:ilvl="8" w:tplc="783622A8">
      <w:start w:val="1"/>
      <w:numFmt w:val="lowerRoman"/>
      <w:lvlText w:val="%9."/>
      <w:lvlJc w:val="right"/>
      <w:pPr>
        <w:ind w:left="6840" w:hanging="180"/>
      </w:pPr>
    </w:lvl>
  </w:abstractNum>
  <w:abstractNum w:abstractNumId="36" w15:restartNumberingAfterBreak="0">
    <w:nsid w:val="780C73C8"/>
    <w:multiLevelType w:val="hybridMultilevel"/>
    <w:tmpl w:val="2F6EED34"/>
    <w:lvl w:ilvl="0" w:tplc="895AB69C">
      <w:start w:val="1"/>
      <w:numFmt w:val="decimal"/>
      <w:lvlText w:val="%1."/>
      <w:lvlJc w:val="left"/>
      <w:pPr>
        <w:ind w:left="1080" w:hanging="360"/>
      </w:pPr>
    </w:lvl>
    <w:lvl w:ilvl="1" w:tplc="F6F6EDDC">
      <w:start w:val="1"/>
      <w:numFmt w:val="lowerLetter"/>
      <w:lvlText w:val="%2."/>
      <w:lvlJc w:val="left"/>
      <w:pPr>
        <w:ind w:left="1800" w:hanging="360"/>
      </w:pPr>
    </w:lvl>
    <w:lvl w:ilvl="2" w:tplc="AB4E69EA">
      <w:start w:val="1"/>
      <w:numFmt w:val="lowerRoman"/>
      <w:lvlText w:val="%3."/>
      <w:lvlJc w:val="right"/>
      <w:pPr>
        <w:ind w:left="2520" w:hanging="180"/>
      </w:pPr>
    </w:lvl>
    <w:lvl w:ilvl="3" w:tplc="CA3ACD1A">
      <w:start w:val="1"/>
      <w:numFmt w:val="decimal"/>
      <w:lvlText w:val="%4."/>
      <w:lvlJc w:val="left"/>
      <w:pPr>
        <w:ind w:left="3240" w:hanging="360"/>
      </w:pPr>
    </w:lvl>
    <w:lvl w:ilvl="4" w:tplc="04208698">
      <w:start w:val="1"/>
      <w:numFmt w:val="lowerLetter"/>
      <w:lvlText w:val="%5."/>
      <w:lvlJc w:val="left"/>
      <w:pPr>
        <w:ind w:left="3960" w:hanging="360"/>
      </w:pPr>
    </w:lvl>
    <w:lvl w:ilvl="5" w:tplc="06DC9F82">
      <w:start w:val="1"/>
      <w:numFmt w:val="lowerRoman"/>
      <w:lvlText w:val="%6."/>
      <w:lvlJc w:val="right"/>
      <w:pPr>
        <w:ind w:left="4680" w:hanging="180"/>
      </w:pPr>
    </w:lvl>
    <w:lvl w:ilvl="6" w:tplc="C69870C6">
      <w:start w:val="1"/>
      <w:numFmt w:val="decimal"/>
      <w:lvlText w:val="%7."/>
      <w:lvlJc w:val="left"/>
      <w:pPr>
        <w:ind w:left="5400" w:hanging="360"/>
      </w:pPr>
    </w:lvl>
    <w:lvl w:ilvl="7" w:tplc="E8B8643C">
      <w:start w:val="1"/>
      <w:numFmt w:val="lowerLetter"/>
      <w:lvlText w:val="%8."/>
      <w:lvlJc w:val="left"/>
      <w:pPr>
        <w:ind w:left="6120" w:hanging="360"/>
      </w:pPr>
    </w:lvl>
    <w:lvl w:ilvl="8" w:tplc="DBE8FD68">
      <w:start w:val="1"/>
      <w:numFmt w:val="lowerRoman"/>
      <w:lvlText w:val="%9."/>
      <w:lvlJc w:val="right"/>
      <w:pPr>
        <w:ind w:left="6840" w:hanging="180"/>
      </w:pPr>
    </w:lvl>
  </w:abstractNum>
  <w:abstractNum w:abstractNumId="37" w15:restartNumberingAfterBreak="0">
    <w:nsid w:val="7911773B"/>
    <w:multiLevelType w:val="hybridMultilevel"/>
    <w:tmpl w:val="2D5226E0"/>
    <w:lvl w:ilvl="0" w:tplc="D3B2E60A">
      <w:start w:val="1"/>
      <w:numFmt w:val="decimal"/>
      <w:lvlText w:val="%1."/>
      <w:lvlJc w:val="left"/>
      <w:pPr>
        <w:ind w:left="720" w:hanging="360"/>
      </w:pPr>
    </w:lvl>
    <w:lvl w:ilvl="1" w:tplc="C6F092A0">
      <w:start w:val="1"/>
      <w:numFmt w:val="lowerLetter"/>
      <w:lvlText w:val="%2."/>
      <w:lvlJc w:val="left"/>
      <w:pPr>
        <w:ind w:left="1440" w:hanging="360"/>
      </w:pPr>
    </w:lvl>
    <w:lvl w:ilvl="2" w:tplc="9EF8144C">
      <w:start w:val="1"/>
      <w:numFmt w:val="lowerRoman"/>
      <w:lvlText w:val="%3."/>
      <w:lvlJc w:val="right"/>
      <w:pPr>
        <w:ind w:left="2160" w:hanging="180"/>
      </w:pPr>
    </w:lvl>
    <w:lvl w:ilvl="3" w:tplc="2C0E9DAC">
      <w:start w:val="1"/>
      <w:numFmt w:val="decimal"/>
      <w:lvlText w:val="%4."/>
      <w:lvlJc w:val="left"/>
      <w:pPr>
        <w:ind w:left="2880" w:hanging="360"/>
      </w:pPr>
    </w:lvl>
    <w:lvl w:ilvl="4" w:tplc="5A12B99C">
      <w:start w:val="1"/>
      <w:numFmt w:val="lowerLetter"/>
      <w:lvlText w:val="%5."/>
      <w:lvlJc w:val="left"/>
      <w:pPr>
        <w:ind w:left="3600" w:hanging="360"/>
      </w:pPr>
    </w:lvl>
    <w:lvl w:ilvl="5" w:tplc="3578B6F2">
      <w:start w:val="1"/>
      <w:numFmt w:val="lowerRoman"/>
      <w:lvlText w:val="%6."/>
      <w:lvlJc w:val="right"/>
      <w:pPr>
        <w:ind w:left="4320" w:hanging="180"/>
      </w:pPr>
    </w:lvl>
    <w:lvl w:ilvl="6" w:tplc="F4FAC230">
      <w:start w:val="1"/>
      <w:numFmt w:val="decimal"/>
      <w:lvlText w:val="%7."/>
      <w:lvlJc w:val="left"/>
      <w:pPr>
        <w:ind w:left="5040" w:hanging="360"/>
      </w:pPr>
    </w:lvl>
    <w:lvl w:ilvl="7" w:tplc="46EC433A">
      <w:start w:val="1"/>
      <w:numFmt w:val="lowerLetter"/>
      <w:lvlText w:val="%8."/>
      <w:lvlJc w:val="left"/>
      <w:pPr>
        <w:ind w:left="5760" w:hanging="360"/>
      </w:pPr>
    </w:lvl>
    <w:lvl w:ilvl="8" w:tplc="5CE88A1A">
      <w:start w:val="1"/>
      <w:numFmt w:val="lowerRoman"/>
      <w:lvlText w:val="%9."/>
      <w:lvlJc w:val="right"/>
      <w:pPr>
        <w:ind w:left="6480" w:hanging="180"/>
      </w:pPr>
    </w:lvl>
  </w:abstractNum>
  <w:abstractNum w:abstractNumId="38" w15:restartNumberingAfterBreak="0">
    <w:nsid w:val="7A1DC864"/>
    <w:multiLevelType w:val="hybridMultilevel"/>
    <w:tmpl w:val="70E46C14"/>
    <w:lvl w:ilvl="0" w:tplc="B6EAD71A">
      <w:start w:val="1"/>
      <w:numFmt w:val="decimal"/>
      <w:lvlText w:val="%1."/>
      <w:lvlJc w:val="left"/>
      <w:pPr>
        <w:ind w:left="1080" w:hanging="360"/>
      </w:pPr>
    </w:lvl>
    <w:lvl w:ilvl="1" w:tplc="825A4F5E">
      <w:start w:val="1"/>
      <w:numFmt w:val="lowerLetter"/>
      <w:lvlText w:val="%2."/>
      <w:lvlJc w:val="left"/>
      <w:pPr>
        <w:ind w:left="1800" w:hanging="360"/>
      </w:pPr>
    </w:lvl>
    <w:lvl w:ilvl="2" w:tplc="2A741466">
      <w:start w:val="1"/>
      <w:numFmt w:val="lowerRoman"/>
      <w:lvlText w:val="%3."/>
      <w:lvlJc w:val="right"/>
      <w:pPr>
        <w:ind w:left="2520" w:hanging="180"/>
      </w:pPr>
    </w:lvl>
    <w:lvl w:ilvl="3" w:tplc="D09CAD1A">
      <w:start w:val="1"/>
      <w:numFmt w:val="decimal"/>
      <w:lvlText w:val="%4."/>
      <w:lvlJc w:val="left"/>
      <w:pPr>
        <w:ind w:left="3240" w:hanging="360"/>
      </w:pPr>
    </w:lvl>
    <w:lvl w:ilvl="4" w:tplc="3214A968">
      <w:start w:val="1"/>
      <w:numFmt w:val="lowerLetter"/>
      <w:lvlText w:val="%5."/>
      <w:lvlJc w:val="left"/>
      <w:pPr>
        <w:ind w:left="3960" w:hanging="360"/>
      </w:pPr>
    </w:lvl>
    <w:lvl w:ilvl="5" w:tplc="87D09E80">
      <w:start w:val="1"/>
      <w:numFmt w:val="lowerRoman"/>
      <w:lvlText w:val="%6."/>
      <w:lvlJc w:val="right"/>
      <w:pPr>
        <w:ind w:left="4680" w:hanging="180"/>
      </w:pPr>
    </w:lvl>
    <w:lvl w:ilvl="6" w:tplc="27F40F90">
      <w:start w:val="1"/>
      <w:numFmt w:val="decimal"/>
      <w:lvlText w:val="%7."/>
      <w:lvlJc w:val="left"/>
      <w:pPr>
        <w:ind w:left="5400" w:hanging="360"/>
      </w:pPr>
    </w:lvl>
    <w:lvl w:ilvl="7" w:tplc="6F325D18">
      <w:start w:val="1"/>
      <w:numFmt w:val="lowerLetter"/>
      <w:lvlText w:val="%8."/>
      <w:lvlJc w:val="left"/>
      <w:pPr>
        <w:ind w:left="6120" w:hanging="360"/>
      </w:pPr>
    </w:lvl>
    <w:lvl w:ilvl="8" w:tplc="E5ACA68E">
      <w:start w:val="1"/>
      <w:numFmt w:val="lowerRoman"/>
      <w:lvlText w:val="%9."/>
      <w:lvlJc w:val="right"/>
      <w:pPr>
        <w:ind w:left="6840" w:hanging="180"/>
      </w:pPr>
    </w:lvl>
  </w:abstractNum>
  <w:num w:numId="1" w16cid:durableId="1561477762">
    <w:abstractNumId w:val="1"/>
  </w:num>
  <w:num w:numId="2" w16cid:durableId="1011882240">
    <w:abstractNumId w:val="22"/>
  </w:num>
  <w:num w:numId="3" w16cid:durableId="1884831245">
    <w:abstractNumId w:val="0"/>
  </w:num>
  <w:num w:numId="4" w16cid:durableId="171651381">
    <w:abstractNumId w:val="7"/>
  </w:num>
  <w:num w:numId="5" w16cid:durableId="692728820">
    <w:abstractNumId w:val="35"/>
  </w:num>
  <w:num w:numId="6" w16cid:durableId="287124710">
    <w:abstractNumId w:val="6"/>
  </w:num>
  <w:num w:numId="7" w16cid:durableId="1667660795">
    <w:abstractNumId w:val="28"/>
  </w:num>
  <w:num w:numId="8" w16cid:durableId="496654104">
    <w:abstractNumId w:val="31"/>
  </w:num>
  <w:num w:numId="9" w16cid:durableId="437875569">
    <w:abstractNumId w:val="34"/>
  </w:num>
  <w:num w:numId="10" w16cid:durableId="1529682423">
    <w:abstractNumId w:val="5"/>
  </w:num>
  <w:num w:numId="11" w16cid:durableId="955719882">
    <w:abstractNumId w:val="11"/>
  </w:num>
  <w:num w:numId="12" w16cid:durableId="1072040260">
    <w:abstractNumId w:val="38"/>
  </w:num>
  <w:num w:numId="13" w16cid:durableId="1286615983">
    <w:abstractNumId w:val="8"/>
  </w:num>
  <w:num w:numId="14" w16cid:durableId="332336857">
    <w:abstractNumId w:val="3"/>
  </w:num>
  <w:num w:numId="15" w16cid:durableId="1881354447">
    <w:abstractNumId w:val="24"/>
  </w:num>
  <w:num w:numId="16" w16cid:durableId="36122914">
    <w:abstractNumId w:val="10"/>
  </w:num>
  <w:num w:numId="17" w16cid:durableId="32968020">
    <w:abstractNumId w:val="17"/>
  </w:num>
  <w:num w:numId="18" w16cid:durableId="1873805922">
    <w:abstractNumId w:val="2"/>
  </w:num>
  <w:num w:numId="19" w16cid:durableId="385564368">
    <w:abstractNumId w:val="15"/>
  </w:num>
  <w:num w:numId="20" w16cid:durableId="197932186">
    <w:abstractNumId w:val="30"/>
  </w:num>
  <w:num w:numId="21" w16cid:durableId="448402603">
    <w:abstractNumId w:val="37"/>
  </w:num>
  <w:num w:numId="22" w16cid:durableId="689992449">
    <w:abstractNumId w:val="9"/>
  </w:num>
  <w:num w:numId="23" w16cid:durableId="891620428">
    <w:abstractNumId w:val="13"/>
  </w:num>
  <w:num w:numId="24" w16cid:durableId="1222206038">
    <w:abstractNumId w:val="12"/>
  </w:num>
  <w:num w:numId="25" w16cid:durableId="2133329305">
    <w:abstractNumId w:val="32"/>
  </w:num>
  <w:num w:numId="26" w16cid:durableId="624777187">
    <w:abstractNumId w:val="36"/>
  </w:num>
  <w:num w:numId="27" w16cid:durableId="1268198442">
    <w:abstractNumId w:val="16"/>
  </w:num>
  <w:num w:numId="28" w16cid:durableId="1689139859">
    <w:abstractNumId w:val="27"/>
  </w:num>
  <w:num w:numId="29" w16cid:durableId="1995913455">
    <w:abstractNumId w:val="25"/>
  </w:num>
  <w:num w:numId="30" w16cid:durableId="1923219745">
    <w:abstractNumId w:val="14"/>
  </w:num>
  <w:num w:numId="31" w16cid:durableId="1627391445">
    <w:abstractNumId w:val="23"/>
  </w:num>
  <w:num w:numId="32" w16cid:durableId="1831553337">
    <w:abstractNumId w:val="4"/>
  </w:num>
  <w:num w:numId="33" w16cid:durableId="1814567916">
    <w:abstractNumId w:val="21"/>
  </w:num>
  <w:num w:numId="34" w16cid:durableId="387808222">
    <w:abstractNumId w:val="33"/>
  </w:num>
  <w:num w:numId="35" w16cid:durableId="1465806590">
    <w:abstractNumId w:val="19"/>
  </w:num>
  <w:num w:numId="36" w16cid:durableId="216012633">
    <w:abstractNumId w:val="26"/>
  </w:num>
  <w:num w:numId="37" w16cid:durableId="1654600989">
    <w:abstractNumId w:val="29"/>
  </w:num>
  <w:num w:numId="38" w16cid:durableId="1495027191">
    <w:abstractNumId w:val="20"/>
  </w:num>
  <w:num w:numId="39" w16cid:durableId="12680795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bmalya Deb">
    <w15:presenceInfo w15:providerId="AD" w15:userId="S::debmalya.deb@ibm.com::00df975e-7334-459a-92ab-0068e59e8b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17DF49"/>
    <w:rsid w:val="00050D25"/>
    <w:rsid w:val="0019065F"/>
    <w:rsid w:val="001E5566"/>
    <w:rsid w:val="00202011"/>
    <w:rsid w:val="002170B9"/>
    <w:rsid w:val="0029862A"/>
    <w:rsid w:val="00302601"/>
    <w:rsid w:val="00349605"/>
    <w:rsid w:val="0038A368"/>
    <w:rsid w:val="00401B7D"/>
    <w:rsid w:val="00476FD6"/>
    <w:rsid w:val="005D7861"/>
    <w:rsid w:val="006EBCDC"/>
    <w:rsid w:val="006F282F"/>
    <w:rsid w:val="008A00AD"/>
    <w:rsid w:val="009664DB"/>
    <w:rsid w:val="00A245CC"/>
    <w:rsid w:val="00A2E2C2"/>
    <w:rsid w:val="00A9583B"/>
    <w:rsid w:val="00B814D7"/>
    <w:rsid w:val="00B9394C"/>
    <w:rsid w:val="00BA66EB"/>
    <w:rsid w:val="00BF1B97"/>
    <w:rsid w:val="00BF3FA2"/>
    <w:rsid w:val="00C310DD"/>
    <w:rsid w:val="00D009B2"/>
    <w:rsid w:val="00D45A94"/>
    <w:rsid w:val="00F91F57"/>
    <w:rsid w:val="00FE5A9A"/>
    <w:rsid w:val="010B4C58"/>
    <w:rsid w:val="01502E79"/>
    <w:rsid w:val="0155CC8D"/>
    <w:rsid w:val="01997EFE"/>
    <w:rsid w:val="01B11395"/>
    <w:rsid w:val="0211B046"/>
    <w:rsid w:val="0227AE62"/>
    <w:rsid w:val="022C9BB0"/>
    <w:rsid w:val="02382AD6"/>
    <w:rsid w:val="026ABDFC"/>
    <w:rsid w:val="02A83602"/>
    <w:rsid w:val="036864B1"/>
    <w:rsid w:val="03A8CC9F"/>
    <w:rsid w:val="03DBC833"/>
    <w:rsid w:val="03F0830E"/>
    <w:rsid w:val="03F65230"/>
    <w:rsid w:val="0408D5D2"/>
    <w:rsid w:val="0409548C"/>
    <w:rsid w:val="0410F8BE"/>
    <w:rsid w:val="0448915A"/>
    <w:rsid w:val="046D0B5A"/>
    <w:rsid w:val="04BDFE81"/>
    <w:rsid w:val="04D2724E"/>
    <w:rsid w:val="04D82AB9"/>
    <w:rsid w:val="050C892F"/>
    <w:rsid w:val="051C977B"/>
    <w:rsid w:val="051E57DC"/>
    <w:rsid w:val="0522BFDC"/>
    <w:rsid w:val="05341EAA"/>
    <w:rsid w:val="05401A0D"/>
    <w:rsid w:val="0595C198"/>
    <w:rsid w:val="06469318"/>
    <w:rsid w:val="064FB971"/>
    <w:rsid w:val="066069CF"/>
    <w:rsid w:val="0688C5AF"/>
    <w:rsid w:val="068AE969"/>
    <w:rsid w:val="06DD3DF4"/>
    <w:rsid w:val="06F9F480"/>
    <w:rsid w:val="07237628"/>
    <w:rsid w:val="074BE5AF"/>
    <w:rsid w:val="083A907B"/>
    <w:rsid w:val="085B5CC7"/>
    <w:rsid w:val="08E9DC7E"/>
    <w:rsid w:val="091E279C"/>
    <w:rsid w:val="09501131"/>
    <w:rsid w:val="09CB2A33"/>
    <w:rsid w:val="09CC5A5D"/>
    <w:rsid w:val="09D1E593"/>
    <w:rsid w:val="09E049B4"/>
    <w:rsid w:val="0A0E2AD4"/>
    <w:rsid w:val="0A23BF11"/>
    <w:rsid w:val="0A2DD1AC"/>
    <w:rsid w:val="0AA833E5"/>
    <w:rsid w:val="0AB171DC"/>
    <w:rsid w:val="0AD201B9"/>
    <w:rsid w:val="0AEE7C42"/>
    <w:rsid w:val="0B1C97C1"/>
    <w:rsid w:val="0B298966"/>
    <w:rsid w:val="0B2A6BC1"/>
    <w:rsid w:val="0B2D57EC"/>
    <w:rsid w:val="0B50D851"/>
    <w:rsid w:val="0B5600B6"/>
    <w:rsid w:val="0C0316D6"/>
    <w:rsid w:val="0C266D8E"/>
    <w:rsid w:val="0C4875E9"/>
    <w:rsid w:val="0C7BE3DA"/>
    <w:rsid w:val="0C82405A"/>
    <w:rsid w:val="0CABE768"/>
    <w:rsid w:val="0CAF7A52"/>
    <w:rsid w:val="0CB99D01"/>
    <w:rsid w:val="0CE2972C"/>
    <w:rsid w:val="0CF1B4C1"/>
    <w:rsid w:val="0D5497E6"/>
    <w:rsid w:val="0D75E293"/>
    <w:rsid w:val="0D85B4A2"/>
    <w:rsid w:val="0D869E07"/>
    <w:rsid w:val="0DC82F9F"/>
    <w:rsid w:val="0DCBD149"/>
    <w:rsid w:val="0DE2D7AA"/>
    <w:rsid w:val="0DEEFFC6"/>
    <w:rsid w:val="0E4C6196"/>
    <w:rsid w:val="0E4F21A2"/>
    <w:rsid w:val="0E79528F"/>
    <w:rsid w:val="0EBA95A6"/>
    <w:rsid w:val="0F08371C"/>
    <w:rsid w:val="0F33319A"/>
    <w:rsid w:val="0FC95032"/>
    <w:rsid w:val="0FE6E0B8"/>
    <w:rsid w:val="0FEFE501"/>
    <w:rsid w:val="1021C532"/>
    <w:rsid w:val="10363C9E"/>
    <w:rsid w:val="10410FF2"/>
    <w:rsid w:val="1051E4EF"/>
    <w:rsid w:val="10C3FD1B"/>
    <w:rsid w:val="10CCFD1F"/>
    <w:rsid w:val="10E3FA78"/>
    <w:rsid w:val="10FB03D3"/>
    <w:rsid w:val="111FAB28"/>
    <w:rsid w:val="11313313"/>
    <w:rsid w:val="11434B77"/>
    <w:rsid w:val="11B38408"/>
    <w:rsid w:val="11D408B2"/>
    <w:rsid w:val="11D4DB26"/>
    <w:rsid w:val="11EE92DD"/>
    <w:rsid w:val="1203FA5B"/>
    <w:rsid w:val="120E9397"/>
    <w:rsid w:val="1224FD64"/>
    <w:rsid w:val="122C814A"/>
    <w:rsid w:val="12A4C661"/>
    <w:rsid w:val="12C774B1"/>
    <w:rsid w:val="12DA49FE"/>
    <w:rsid w:val="13189CA3"/>
    <w:rsid w:val="132DC327"/>
    <w:rsid w:val="1429837E"/>
    <w:rsid w:val="1442407D"/>
    <w:rsid w:val="1443087D"/>
    <w:rsid w:val="14642134"/>
    <w:rsid w:val="14884296"/>
    <w:rsid w:val="149CB5DA"/>
    <w:rsid w:val="14ECB83C"/>
    <w:rsid w:val="1514F894"/>
    <w:rsid w:val="15AA98F4"/>
    <w:rsid w:val="15CA2B98"/>
    <w:rsid w:val="15EBF123"/>
    <w:rsid w:val="15EE4C58"/>
    <w:rsid w:val="163171CA"/>
    <w:rsid w:val="164486C4"/>
    <w:rsid w:val="16979C85"/>
    <w:rsid w:val="16E58396"/>
    <w:rsid w:val="16F160DB"/>
    <w:rsid w:val="170BD565"/>
    <w:rsid w:val="171D8937"/>
    <w:rsid w:val="17331E36"/>
    <w:rsid w:val="17634E58"/>
    <w:rsid w:val="1774F7A1"/>
    <w:rsid w:val="1780716F"/>
    <w:rsid w:val="178E9E8F"/>
    <w:rsid w:val="17981255"/>
    <w:rsid w:val="17AC0F5A"/>
    <w:rsid w:val="17AF8047"/>
    <w:rsid w:val="17DD9254"/>
    <w:rsid w:val="186EF619"/>
    <w:rsid w:val="187D5D16"/>
    <w:rsid w:val="18D0B4A1"/>
    <w:rsid w:val="18DF738F"/>
    <w:rsid w:val="18FB5B6A"/>
    <w:rsid w:val="192194DB"/>
    <w:rsid w:val="19333D42"/>
    <w:rsid w:val="194CA7B8"/>
    <w:rsid w:val="195102C7"/>
    <w:rsid w:val="19744D11"/>
    <w:rsid w:val="19932990"/>
    <w:rsid w:val="1A08FF4A"/>
    <w:rsid w:val="1A2E042B"/>
    <w:rsid w:val="1A366545"/>
    <w:rsid w:val="1A5538C9"/>
    <w:rsid w:val="1A882C7F"/>
    <w:rsid w:val="1A9601BF"/>
    <w:rsid w:val="1A9F2018"/>
    <w:rsid w:val="1B13B202"/>
    <w:rsid w:val="1B15BDEC"/>
    <w:rsid w:val="1B257BBE"/>
    <w:rsid w:val="1B91E76B"/>
    <w:rsid w:val="1B9C22A5"/>
    <w:rsid w:val="1BC06CD0"/>
    <w:rsid w:val="1BCC3818"/>
    <w:rsid w:val="1C26136B"/>
    <w:rsid w:val="1C2E2020"/>
    <w:rsid w:val="1C3917E6"/>
    <w:rsid w:val="1C57BF00"/>
    <w:rsid w:val="1C718280"/>
    <w:rsid w:val="1C8C0B37"/>
    <w:rsid w:val="1CE04DC7"/>
    <w:rsid w:val="1D416F2A"/>
    <w:rsid w:val="1D5A9FDA"/>
    <w:rsid w:val="1D96F64C"/>
    <w:rsid w:val="1DA00AA6"/>
    <w:rsid w:val="1DAC92F3"/>
    <w:rsid w:val="1DCC8655"/>
    <w:rsid w:val="1DCFA878"/>
    <w:rsid w:val="1DF15CBB"/>
    <w:rsid w:val="1E1AF649"/>
    <w:rsid w:val="1E397CCE"/>
    <w:rsid w:val="1E826BB6"/>
    <w:rsid w:val="1E92EF98"/>
    <w:rsid w:val="1EA011F3"/>
    <w:rsid w:val="1ED98FEC"/>
    <w:rsid w:val="1F3C7B54"/>
    <w:rsid w:val="1F7654C7"/>
    <w:rsid w:val="1F8E7E67"/>
    <w:rsid w:val="1F9C0E02"/>
    <w:rsid w:val="1FA4609E"/>
    <w:rsid w:val="1FB42A11"/>
    <w:rsid w:val="1FBFE506"/>
    <w:rsid w:val="20C318F4"/>
    <w:rsid w:val="20FB7820"/>
    <w:rsid w:val="211AD3F5"/>
    <w:rsid w:val="212E47B7"/>
    <w:rsid w:val="2142B08F"/>
    <w:rsid w:val="21AF9102"/>
    <w:rsid w:val="21E82850"/>
    <w:rsid w:val="22007DD0"/>
    <w:rsid w:val="221B80F1"/>
    <w:rsid w:val="22664D1E"/>
    <w:rsid w:val="228FE461"/>
    <w:rsid w:val="22B1AB1E"/>
    <w:rsid w:val="22C7A51C"/>
    <w:rsid w:val="231DEB67"/>
    <w:rsid w:val="235BEF99"/>
    <w:rsid w:val="238427A0"/>
    <w:rsid w:val="2388F761"/>
    <w:rsid w:val="240D3D6B"/>
    <w:rsid w:val="2413D56F"/>
    <w:rsid w:val="2474A734"/>
    <w:rsid w:val="24AD050D"/>
    <w:rsid w:val="24D759EC"/>
    <w:rsid w:val="24E55153"/>
    <w:rsid w:val="2534C6AF"/>
    <w:rsid w:val="257FA943"/>
    <w:rsid w:val="2580186D"/>
    <w:rsid w:val="258EDC32"/>
    <w:rsid w:val="258FEE2E"/>
    <w:rsid w:val="25E408A8"/>
    <w:rsid w:val="261C0D67"/>
    <w:rsid w:val="2658E382"/>
    <w:rsid w:val="26BD3439"/>
    <w:rsid w:val="26DC5B14"/>
    <w:rsid w:val="26EE258B"/>
    <w:rsid w:val="26F0C96E"/>
    <w:rsid w:val="272D9DC9"/>
    <w:rsid w:val="275E3BA4"/>
    <w:rsid w:val="27703866"/>
    <w:rsid w:val="27A2B575"/>
    <w:rsid w:val="27E4A9F7"/>
    <w:rsid w:val="27EDDE78"/>
    <w:rsid w:val="27F0D3C1"/>
    <w:rsid w:val="27F51150"/>
    <w:rsid w:val="280005D9"/>
    <w:rsid w:val="2806CBD7"/>
    <w:rsid w:val="280E02E5"/>
    <w:rsid w:val="281058BA"/>
    <w:rsid w:val="2813315F"/>
    <w:rsid w:val="2820CC30"/>
    <w:rsid w:val="287B8662"/>
    <w:rsid w:val="2881CC33"/>
    <w:rsid w:val="28EEC1FB"/>
    <w:rsid w:val="292CA11B"/>
    <w:rsid w:val="29933E87"/>
    <w:rsid w:val="29AE02BD"/>
    <w:rsid w:val="29BB2494"/>
    <w:rsid w:val="2A07A840"/>
    <w:rsid w:val="2A157EED"/>
    <w:rsid w:val="2A38FD00"/>
    <w:rsid w:val="2A452265"/>
    <w:rsid w:val="2A659667"/>
    <w:rsid w:val="2B01F986"/>
    <w:rsid w:val="2C2B283C"/>
    <w:rsid w:val="2C593373"/>
    <w:rsid w:val="2C92C53E"/>
    <w:rsid w:val="2CC14CBF"/>
    <w:rsid w:val="2CC8F206"/>
    <w:rsid w:val="2CFE8E62"/>
    <w:rsid w:val="2D055949"/>
    <w:rsid w:val="2D0EF942"/>
    <w:rsid w:val="2D2846D8"/>
    <w:rsid w:val="2D3D7E96"/>
    <w:rsid w:val="2D451E80"/>
    <w:rsid w:val="2D7D1A24"/>
    <w:rsid w:val="2DB9285E"/>
    <w:rsid w:val="2DDC3A09"/>
    <w:rsid w:val="2DF156D8"/>
    <w:rsid w:val="2E0CAD11"/>
    <w:rsid w:val="2E1C7D26"/>
    <w:rsid w:val="2E33DC7D"/>
    <w:rsid w:val="2E42547F"/>
    <w:rsid w:val="2E5BC2E7"/>
    <w:rsid w:val="2E631C77"/>
    <w:rsid w:val="2E69A8F5"/>
    <w:rsid w:val="2E908E29"/>
    <w:rsid w:val="2EAD15D2"/>
    <w:rsid w:val="2ED3A63E"/>
    <w:rsid w:val="2EDD45F8"/>
    <w:rsid w:val="2EDD4D6B"/>
    <w:rsid w:val="2EE5EDAA"/>
    <w:rsid w:val="2EEDA268"/>
    <w:rsid w:val="2F082579"/>
    <w:rsid w:val="2F08B7EB"/>
    <w:rsid w:val="2F9BAF5D"/>
    <w:rsid w:val="2FAD55EC"/>
    <w:rsid w:val="2FC5E927"/>
    <w:rsid w:val="2FDF347C"/>
    <w:rsid w:val="2FE33357"/>
    <w:rsid w:val="3021DC0D"/>
    <w:rsid w:val="304FCD71"/>
    <w:rsid w:val="30C14922"/>
    <w:rsid w:val="328238DA"/>
    <w:rsid w:val="32A58756"/>
    <w:rsid w:val="32D87762"/>
    <w:rsid w:val="33473B14"/>
    <w:rsid w:val="334D9BDE"/>
    <w:rsid w:val="3373DAF7"/>
    <w:rsid w:val="33A0783C"/>
    <w:rsid w:val="3440D53F"/>
    <w:rsid w:val="3461FE50"/>
    <w:rsid w:val="346523FE"/>
    <w:rsid w:val="34816C12"/>
    <w:rsid w:val="348EA5EE"/>
    <w:rsid w:val="34FBEC54"/>
    <w:rsid w:val="3507F4FD"/>
    <w:rsid w:val="3546134F"/>
    <w:rsid w:val="354F9A0F"/>
    <w:rsid w:val="35A2D6A9"/>
    <w:rsid w:val="35E3788B"/>
    <w:rsid w:val="35FECB2F"/>
    <w:rsid w:val="35FEDFB1"/>
    <w:rsid w:val="360706D8"/>
    <w:rsid w:val="36655E1C"/>
    <w:rsid w:val="367C1663"/>
    <w:rsid w:val="3680676B"/>
    <w:rsid w:val="36FE28A9"/>
    <w:rsid w:val="37067B5C"/>
    <w:rsid w:val="371F3BD4"/>
    <w:rsid w:val="3731F10E"/>
    <w:rsid w:val="376E6AF5"/>
    <w:rsid w:val="377A995F"/>
    <w:rsid w:val="37AFD337"/>
    <w:rsid w:val="37C3D0FA"/>
    <w:rsid w:val="37D00626"/>
    <w:rsid w:val="37E06DC7"/>
    <w:rsid w:val="38325E0F"/>
    <w:rsid w:val="38370337"/>
    <w:rsid w:val="385B16B1"/>
    <w:rsid w:val="386E25F3"/>
    <w:rsid w:val="38B47A67"/>
    <w:rsid w:val="38B700E7"/>
    <w:rsid w:val="38BC0043"/>
    <w:rsid w:val="38E3DB15"/>
    <w:rsid w:val="3934E304"/>
    <w:rsid w:val="39354C04"/>
    <w:rsid w:val="3991462B"/>
    <w:rsid w:val="3A02AA52"/>
    <w:rsid w:val="3A4B9FC1"/>
    <w:rsid w:val="3A6D1C14"/>
    <w:rsid w:val="3A94B404"/>
    <w:rsid w:val="3AB7A937"/>
    <w:rsid w:val="3AB82061"/>
    <w:rsid w:val="3B2723C7"/>
    <w:rsid w:val="3B3DB779"/>
    <w:rsid w:val="3B4DB42E"/>
    <w:rsid w:val="3B55FDAF"/>
    <w:rsid w:val="3B6CD54A"/>
    <w:rsid w:val="3B942159"/>
    <w:rsid w:val="3BF76929"/>
    <w:rsid w:val="3C0533E6"/>
    <w:rsid w:val="3C0833FC"/>
    <w:rsid w:val="3C3BBAA0"/>
    <w:rsid w:val="3C5D4655"/>
    <w:rsid w:val="3C7F3CE6"/>
    <w:rsid w:val="3CA2023F"/>
    <w:rsid w:val="3CAF24D2"/>
    <w:rsid w:val="3CD3D3E2"/>
    <w:rsid w:val="3CD4682C"/>
    <w:rsid w:val="3CDAA2DD"/>
    <w:rsid w:val="3CF09D5B"/>
    <w:rsid w:val="3D1A4B8D"/>
    <w:rsid w:val="3D1E49D2"/>
    <w:rsid w:val="3D4E06A1"/>
    <w:rsid w:val="3D4ED98D"/>
    <w:rsid w:val="3D6C3392"/>
    <w:rsid w:val="3D7DA094"/>
    <w:rsid w:val="3D934178"/>
    <w:rsid w:val="3DA9202D"/>
    <w:rsid w:val="3DE8CEF3"/>
    <w:rsid w:val="3E3D3A61"/>
    <w:rsid w:val="3E6A3E1B"/>
    <w:rsid w:val="3E7AF10A"/>
    <w:rsid w:val="3EA566D0"/>
    <w:rsid w:val="3EB98DB4"/>
    <w:rsid w:val="3F0DE7DF"/>
    <w:rsid w:val="3F522121"/>
    <w:rsid w:val="3F56A825"/>
    <w:rsid w:val="3F6A75F4"/>
    <w:rsid w:val="3F6EBCA4"/>
    <w:rsid w:val="3F97C79F"/>
    <w:rsid w:val="3F9E2548"/>
    <w:rsid w:val="3FFDB8FC"/>
    <w:rsid w:val="401B9708"/>
    <w:rsid w:val="40309CB1"/>
    <w:rsid w:val="404B1469"/>
    <w:rsid w:val="40A6657D"/>
    <w:rsid w:val="40F701F2"/>
    <w:rsid w:val="41032EB6"/>
    <w:rsid w:val="41209D1A"/>
    <w:rsid w:val="41364A6F"/>
    <w:rsid w:val="414431A2"/>
    <w:rsid w:val="41C86B2C"/>
    <w:rsid w:val="41F1302C"/>
    <w:rsid w:val="421186D1"/>
    <w:rsid w:val="42172023"/>
    <w:rsid w:val="42A1FA5D"/>
    <w:rsid w:val="42A2FE49"/>
    <w:rsid w:val="42A61174"/>
    <w:rsid w:val="42F7FC3C"/>
    <w:rsid w:val="43095877"/>
    <w:rsid w:val="430D4F67"/>
    <w:rsid w:val="43494314"/>
    <w:rsid w:val="43858DF2"/>
    <w:rsid w:val="438C2ECF"/>
    <w:rsid w:val="4397D30E"/>
    <w:rsid w:val="43AAF939"/>
    <w:rsid w:val="43DF62FC"/>
    <w:rsid w:val="4442F2CC"/>
    <w:rsid w:val="448E879C"/>
    <w:rsid w:val="44AEB930"/>
    <w:rsid w:val="44F25569"/>
    <w:rsid w:val="45991FFC"/>
    <w:rsid w:val="45A06F7D"/>
    <w:rsid w:val="45EB4F10"/>
    <w:rsid w:val="4610739F"/>
    <w:rsid w:val="4640A73E"/>
    <w:rsid w:val="464C4FF1"/>
    <w:rsid w:val="465DBCA5"/>
    <w:rsid w:val="468C0F39"/>
    <w:rsid w:val="46C7D510"/>
    <w:rsid w:val="474E70C6"/>
    <w:rsid w:val="4754C009"/>
    <w:rsid w:val="477CD41D"/>
    <w:rsid w:val="479B9D31"/>
    <w:rsid w:val="47F7EC49"/>
    <w:rsid w:val="481BA2C6"/>
    <w:rsid w:val="481E8391"/>
    <w:rsid w:val="482FBB10"/>
    <w:rsid w:val="487A6DA4"/>
    <w:rsid w:val="48BBA7DB"/>
    <w:rsid w:val="48CC47A5"/>
    <w:rsid w:val="48EDBE2A"/>
    <w:rsid w:val="48F07AF0"/>
    <w:rsid w:val="48F0B436"/>
    <w:rsid w:val="491CB3A0"/>
    <w:rsid w:val="49906A07"/>
    <w:rsid w:val="499B85DD"/>
    <w:rsid w:val="49CE1DFC"/>
    <w:rsid w:val="49EFBEFF"/>
    <w:rsid w:val="49FBFECC"/>
    <w:rsid w:val="4A14093A"/>
    <w:rsid w:val="4A910267"/>
    <w:rsid w:val="4AB30C3A"/>
    <w:rsid w:val="4ACDE2CE"/>
    <w:rsid w:val="4AD5BDCF"/>
    <w:rsid w:val="4AD96DC5"/>
    <w:rsid w:val="4AF9276F"/>
    <w:rsid w:val="4B0C9BFC"/>
    <w:rsid w:val="4B4B62FF"/>
    <w:rsid w:val="4B5A3513"/>
    <w:rsid w:val="4B826421"/>
    <w:rsid w:val="4BEE397B"/>
    <w:rsid w:val="4C60A1AA"/>
    <w:rsid w:val="4C7C04AC"/>
    <w:rsid w:val="4C877501"/>
    <w:rsid w:val="4C901109"/>
    <w:rsid w:val="4CF08A96"/>
    <w:rsid w:val="4D250A6C"/>
    <w:rsid w:val="4D52DF32"/>
    <w:rsid w:val="4D92AEBC"/>
    <w:rsid w:val="4DBEEBB6"/>
    <w:rsid w:val="4DEE0FAB"/>
    <w:rsid w:val="4E2A9653"/>
    <w:rsid w:val="4E41A173"/>
    <w:rsid w:val="4E491A50"/>
    <w:rsid w:val="4E70C01C"/>
    <w:rsid w:val="4E78391B"/>
    <w:rsid w:val="4EC9199C"/>
    <w:rsid w:val="4ECF4A7C"/>
    <w:rsid w:val="4ECF65AB"/>
    <w:rsid w:val="4ED13C08"/>
    <w:rsid w:val="4ED184A2"/>
    <w:rsid w:val="4EE295BC"/>
    <w:rsid w:val="4F02A4A3"/>
    <w:rsid w:val="4F208BDC"/>
    <w:rsid w:val="4F36A16F"/>
    <w:rsid w:val="4F3F5A6C"/>
    <w:rsid w:val="4F64A56E"/>
    <w:rsid w:val="4F7112CF"/>
    <w:rsid w:val="4F818620"/>
    <w:rsid w:val="4F957481"/>
    <w:rsid w:val="4FB416D9"/>
    <w:rsid w:val="4FC0F321"/>
    <w:rsid w:val="50633B6C"/>
    <w:rsid w:val="5084D862"/>
    <w:rsid w:val="50AB281E"/>
    <w:rsid w:val="50C5C50A"/>
    <w:rsid w:val="512DA5C6"/>
    <w:rsid w:val="513DDE2F"/>
    <w:rsid w:val="517B0593"/>
    <w:rsid w:val="517CC883"/>
    <w:rsid w:val="51A3E6FF"/>
    <w:rsid w:val="51B51181"/>
    <w:rsid w:val="51E698F7"/>
    <w:rsid w:val="5200545C"/>
    <w:rsid w:val="52029C66"/>
    <w:rsid w:val="52475B6A"/>
    <w:rsid w:val="524876F2"/>
    <w:rsid w:val="525D492D"/>
    <w:rsid w:val="5289EBCF"/>
    <w:rsid w:val="52AB833B"/>
    <w:rsid w:val="52F1EECE"/>
    <w:rsid w:val="532984F4"/>
    <w:rsid w:val="533934D1"/>
    <w:rsid w:val="533CE307"/>
    <w:rsid w:val="5347D4B3"/>
    <w:rsid w:val="53DC293D"/>
    <w:rsid w:val="547C7D2F"/>
    <w:rsid w:val="54AAA71F"/>
    <w:rsid w:val="54DB47D5"/>
    <w:rsid w:val="55209D49"/>
    <w:rsid w:val="552706EC"/>
    <w:rsid w:val="55449253"/>
    <w:rsid w:val="554C92D7"/>
    <w:rsid w:val="554E3F27"/>
    <w:rsid w:val="554FDE46"/>
    <w:rsid w:val="557AD74E"/>
    <w:rsid w:val="5583FAE2"/>
    <w:rsid w:val="559C20A9"/>
    <w:rsid w:val="55B6E289"/>
    <w:rsid w:val="55E2BC94"/>
    <w:rsid w:val="55F3F585"/>
    <w:rsid w:val="56889A20"/>
    <w:rsid w:val="569F27EA"/>
    <w:rsid w:val="56EFED82"/>
    <w:rsid w:val="56F22DCA"/>
    <w:rsid w:val="56FD4ED1"/>
    <w:rsid w:val="56FD627D"/>
    <w:rsid w:val="570E6AA2"/>
    <w:rsid w:val="5722690F"/>
    <w:rsid w:val="574522DE"/>
    <w:rsid w:val="577C5BC5"/>
    <w:rsid w:val="5788FACD"/>
    <w:rsid w:val="57936CC8"/>
    <w:rsid w:val="579C9A1B"/>
    <w:rsid w:val="57A6D861"/>
    <w:rsid w:val="57B0F39D"/>
    <w:rsid w:val="57B6A1AE"/>
    <w:rsid w:val="57B8C199"/>
    <w:rsid w:val="58771BC4"/>
    <w:rsid w:val="5885A581"/>
    <w:rsid w:val="58E33892"/>
    <w:rsid w:val="593D6162"/>
    <w:rsid w:val="593E787C"/>
    <w:rsid w:val="5988186D"/>
    <w:rsid w:val="5991C72F"/>
    <w:rsid w:val="59B5FF38"/>
    <w:rsid w:val="5A2DD262"/>
    <w:rsid w:val="5A4FAC3E"/>
    <w:rsid w:val="5A706563"/>
    <w:rsid w:val="5A7EAED3"/>
    <w:rsid w:val="5A805DBB"/>
    <w:rsid w:val="5A863D21"/>
    <w:rsid w:val="5ABF4B06"/>
    <w:rsid w:val="5AFC6B87"/>
    <w:rsid w:val="5AFD8703"/>
    <w:rsid w:val="5B3C61EF"/>
    <w:rsid w:val="5B623F58"/>
    <w:rsid w:val="5B6A5E22"/>
    <w:rsid w:val="5BAC6331"/>
    <w:rsid w:val="5BD44641"/>
    <w:rsid w:val="5BE5586F"/>
    <w:rsid w:val="5BE68936"/>
    <w:rsid w:val="5BECB95D"/>
    <w:rsid w:val="5C1B94E1"/>
    <w:rsid w:val="5C46769E"/>
    <w:rsid w:val="5C4B169C"/>
    <w:rsid w:val="5C6BFF42"/>
    <w:rsid w:val="5C6DF69D"/>
    <w:rsid w:val="5C6F2957"/>
    <w:rsid w:val="5D314577"/>
    <w:rsid w:val="5D3367B3"/>
    <w:rsid w:val="5D5C3EA3"/>
    <w:rsid w:val="5D82B510"/>
    <w:rsid w:val="5DABD3C4"/>
    <w:rsid w:val="5DE55D0F"/>
    <w:rsid w:val="5DE75C14"/>
    <w:rsid w:val="5E018897"/>
    <w:rsid w:val="5E20C7F7"/>
    <w:rsid w:val="5E601969"/>
    <w:rsid w:val="5E738760"/>
    <w:rsid w:val="5E94EF96"/>
    <w:rsid w:val="5EF9E6CC"/>
    <w:rsid w:val="5F0FEB62"/>
    <w:rsid w:val="5F1727A8"/>
    <w:rsid w:val="5F17DF49"/>
    <w:rsid w:val="5F22D032"/>
    <w:rsid w:val="5F41FAC8"/>
    <w:rsid w:val="5FE595BC"/>
    <w:rsid w:val="60082459"/>
    <w:rsid w:val="60154B3C"/>
    <w:rsid w:val="60258D78"/>
    <w:rsid w:val="60386D75"/>
    <w:rsid w:val="6042F002"/>
    <w:rsid w:val="6064A944"/>
    <w:rsid w:val="60827705"/>
    <w:rsid w:val="60A2CF45"/>
    <w:rsid w:val="60AD3657"/>
    <w:rsid w:val="60DB704F"/>
    <w:rsid w:val="610BF329"/>
    <w:rsid w:val="611D592A"/>
    <w:rsid w:val="61395D2D"/>
    <w:rsid w:val="616011D6"/>
    <w:rsid w:val="616EC449"/>
    <w:rsid w:val="618C89A2"/>
    <w:rsid w:val="61AF5B1F"/>
    <w:rsid w:val="61C0D907"/>
    <w:rsid w:val="61D7FD3F"/>
    <w:rsid w:val="61FCFC25"/>
    <w:rsid w:val="6232DCE7"/>
    <w:rsid w:val="62821F41"/>
    <w:rsid w:val="628E4CC3"/>
    <w:rsid w:val="6291B786"/>
    <w:rsid w:val="62AC0192"/>
    <w:rsid w:val="62BF5B05"/>
    <w:rsid w:val="62FCBB4F"/>
    <w:rsid w:val="631BA288"/>
    <w:rsid w:val="637F9960"/>
    <w:rsid w:val="63A86FC2"/>
    <w:rsid w:val="63AD7ECE"/>
    <w:rsid w:val="642A6980"/>
    <w:rsid w:val="64312213"/>
    <w:rsid w:val="6491EE7E"/>
    <w:rsid w:val="64B04536"/>
    <w:rsid w:val="64E27ED1"/>
    <w:rsid w:val="650A4904"/>
    <w:rsid w:val="65184F80"/>
    <w:rsid w:val="65630A9E"/>
    <w:rsid w:val="65B2C0DD"/>
    <w:rsid w:val="65D58880"/>
    <w:rsid w:val="66781B5A"/>
    <w:rsid w:val="66A8A3B0"/>
    <w:rsid w:val="66AC34CA"/>
    <w:rsid w:val="66AE3F5A"/>
    <w:rsid w:val="66D0FF15"/>
    <w:rsid w:val="66DF62F6"/>
    <w:rsid w:val="66ECB15F"/>
    <w:rsid w:val="67529D94"/>
    <w:rsid w:val="677C043A"/>
    <w:rsid w:val="677EB313"/>
    <w:rsid w:val="67CFFE68"/>
    <w:rsid w:val="67F612E0"/>
    <w:rsid w:val="67FB2CBE"/>
    <w:rsid w:val="680D53FD"/>
    <w:rsid w:val="680F1DC5"/>
    <w:rsid w:val="681F2EF9"/>
    <w:rsid w:val="685F8B98"/>
    <w:rsid w:val="68660408"/>
    <w:rsid w:val="68B32459"/>
    <w:rsid w:val="690119FE"/>
    <w:rsid w:val="69215BD8"/>
    <w:rsid w:val="693653A0"/>
    <w:rsid w:val="6955E133"/>
    <w:rsid w:val="69991D40"/>
    <w:rsid w:val="69B45ACE"/>
    <w:rsid w:val="69BE9C97"/>
    <w:rsid w:val="69BEEC0E"/>
    <w:rsid w:val="69D20C52"/>
    <w:rsid w:val="6A193D4E"/>
    <w:rsid w:val="6A2B4D43"/>
    <w:rsid w:val="6A3AB5CA"/>
    <w:rsid w:val="6A50F524"/>
    <w:rsid w:val="6A659E94"/>
    <w:rsid w:val="6A8C2962"/>
    <w:rsid w:val="6A908ED9"/>
    <w:rsid w:val="6A9B946F"/>
    <w:rsid w:val="6AD7155E"/>
    <w:rsid w:val="6B0D7C28"/>
    <w:rsid w:val="6B4D800E"/>
    <w:rsid w:val="6B5CA9DE"/>
    <w:rsid w:val="6B646B12"/>
    <w:rsid w:val="6BD4BA79"/>
    <w:rsid w:val="6BFB2D1F"/>
    <w:rsid w:val="6C0131B0"/>
    <w:rsid w:val="6C2048AC"/>
    <w:rsid w:val="6C67F6F6"/>
    <w:rsid w:val="6CA6C192"/>
    <w:rsid w:val="6CCBB389"/>
    <w:rsid w:val="6CCD17AA"/>
    <w:rsid w:val="6CD5222C"/>
    <w:rsid w:val="6CEDB3F0"/>
    <w:rsid w:val="6CF34DCB"/>
    <w:rsid w:val="6D64A3D5"/>
    <w:rsid w:val="6D99AE50"/>
    <w:rsid w:val="6DADD9B7"/>
    <w:rsid w:val="6E27DB3D"/>
    <w:rsid w:val="6E5D1CDA"/>
    <w:rsid w:val="6EEED099"/>
    <w:rsid w:val="6EFCCE5E"/>
    <w:rsid w:val="6F2EE493"/>
    <w:rsid w:val="6F3C2676"/>
    <w:rsid w:val="6F5CDD3E"/>
    <w:rsid w:val="6F6F1CD4"/>
    <w:rsid w:val="6F892BC7"/>
    <w:rsid w:val="6FD3AB80"/>
    <w:rsid w:val="6FDE4DC8"/>
    <w:rsid w:val="703A6661"/>
    <w:rsid w:val="70897AA5"/>
    <w:rsid w:val="70B574BC"/>
    <w:rsid w:val="71777530"/>
    <w:rsid w:val="718C8BD1"/>
    <w:rsid w:val="71AB1EAD"/>
    <w:rsid w:val="71AFECA1"/>
    <w:rsid w:val="71D3F743"/>
    <w:rsid w:val="71E1AF42"/>
    <w:rsid w:val="71F7D6C7"/>
    <w:rsid w:val="721867D4"/>
    <w:rsid w:val="721E6FF4"/>
    <w:rsid w:val="724F7FF4"/>
    <w:rsid w:val="725FAAA9"/>
    <w:rsid w:val="72BF29E6"/>
    <w:rsid w:val="72FC02DD"/>
    <w:rsid w:val="7306F5A8"/>
    <w:rsid w:val="732391D9"/>
    <w:rsid w:val="7345D9A4"/>
    <w:rsid w:val="73543D02"/>
    <w:rsid w:val="736D856A"/>
    <w:rsid w:val="7374122A"/>
    <w:rsid w:val="73BE38AA"/>
    <w:rsid w:val="73F56524"/>
    <w:rsid w:val="74511F27"/>
    <w:rsid w:val="7478AB8B"/>
    <w:rsid w:val="74F2080D"/>
    <w:rsid w:val="74F6985C"/>
    <w:rsid w:val="74F92036"/>
    <w:rsid w:val="7557B067"/>
    <w:rsid w:val="756D67CC"/>
    <w:rsid w:val="757C14CE"/>
    <w:rsid w:val="758039A6"/>
    <w:rsid w:val="7599F020"/>
    <w:rsid w:val="759CD00E"/>
    <w:rsid w:val="75AD32A3"/>
    <w:rsid w:val="75E57844"/>
    <w:rsid w:val="75E84490"/>
    <w:rsid w:val="75F47A24"/>
    <w:rsid w:val="76099514"/>
    <w:rsid w:val="763F992C"/>
    <w:rsid w:val="76C873C9"/>
    <w:rsid w:val="76DB745F"/>
    <w:rsid w:val="77360433"/>
    <w:rsid w:val="773C7CDA"/>
    <w:rsid w:val="777DB85C"/>
    <w:rsid w:val="77C34C58"/>
    <w:rsid w:val="77ED1F94"/>
    <w:rsid w:val="782E2E68"/>
    <w:rsid w:val="78428F63"/>
    <w:rsid w:val="784BCBFE"/>
    <w:rsid w:val="787EE8E4"/>
    <w:rsid w:val="789B6B28"/>
    <w:rsid w:val="78A582AF"/>
    <w:rsid w:val="78A9BDF9"/>
    <w:rsid w:val="790E0BC7"/>
    <w:rsid w:val="79190614"/>
    <w:rsid w:val="7989013B"/>
    <w:rsid w:val="79920F1A"/>
    <w:rsid w:val="799CCA22"/>
    <w:rsid w:val="79B09641"/>
    <w:rsid w:val="79BC85F1"/>
    <w:rsid w:val="79C432B1"/>
    <w:rsid w:val="79EFEEBC"/>
    <w:rsid w:val="7A007895"/>
    <w:rsid w:val="7A4B170C"/>
    <w:rsid w:val="7A4FB01E"/>
    <w:rsid w:val="7A514411"/>
    <w:rsid w:val="7A82A2DB"/>
    <w:rsid w:val="7A837365"/>
    <w:rsid w:val="7AA7C360"/>
    <w:rsid w:val="7B081B15"/>
    <w:rsid w:val="7B28E111"/>
    <w:rsid w:val="7B38AAFA"/>
    <w:rsid w:val="7B68F9F9"/>
    <w:rsid w:val="7B6C6074"/>
    <w:rsid w:val="7B7375AE"/>
    <w:rsid w:val="7B8B9C21"/>
    <w:rsid w:val="7BAA4BF7"/>
    <w:rsid w:val="7BBC420B"/>
    <w:rsid w:val="7BC305D7"/>
    <w:rsid w:val="7C106B9F"/>
    <w:rsid w:val="7C56DB45"/>
    <w:rsid w:val="7C63BBA2"/>
    <w:rsid w:val="7CD2BFE7"/>
    <w:rsid w:val="7CEF21BA"/>
    <w:rsid w:val="7D144E5F"/>
    <w:rsid w:val="7D42D64E"/>
    <w:rsid w:val="7D4F88E7"/>
    <w:rsid w:val="7D573C0B"/>
    <w:rsid w:val="7D57CE2B"/>
    <w:rsid w:val="7D65F1BA"/>
    <w:rsid w:val="7DBEA8E4"/>
    <w:rsid w:val="7DD7D1DE"/>
    <w:rsid w:val="7E087943"/>
    <w:rsid w:val="7E345FBA"/>
    <w:rsid w:val="7E416209"/>
    <w:rsid w:val="7E5C586E"/>
    <w:rsid w:val="7E61FBA6"/>
    <w:rsid w:val="7E98EF15"/>
    <w:rsid w:val="7EAB02CC"/>
    <w:rsid w:val="7EDE9DEA"/>
    <w:rsid w:val="7EFDB354"/>
    <w:rsid w:val="7F016483"/>
    <w:rsid w:val="7F4F3BE1"/>
    <w:rsid w:val="7F4F9260"/>
    <w:rsid w:val="7F941F12"/>
    <w:rsid w:val="7FA637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7DF49"/>
  <w15:chartTrackingRefBased/>
  <w15:docId w15:val="{D312A020-2442-4766-AB06-9237AF82A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C106B9F"/>
    <w:pPr>
      <w:ind w:left="720"/>
      <w:contextualSpacing/>
    </w:pPr>
  </w:style>
  <w:style w:type="character" w:styleId="Hyperlink">
    <w:name w:val="Hyperlink"/>
    <w:basedOn w:val="DefaultParagraphFont"/>
    <w:uiPriority w:val="99"/>
    <w:unhideWhenUsed/>
    <w:rsid w:val="7C106B9F"/>
    <w:rPr>
      <w:color w:val="467886"/>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91F57"/>
    <w:rPr>
      <w:b/>
      <w:bCs/>
    </w:rPr>
  </w:style>
  <w:style w:type="character" w:customStyle="1" w:styleId="CommentSubjectChar">
    <w:name w:val="Comment Subject Char"/>
    <w:basedOn w:val="CommentTextChar"/>
    <w:link w:val="CommentSubject"/>
    <w:uiPriority w:val="99"/>
    <w:semiHidden/>
    <w:rsid w:val="00F91F57"/>
    <w:rPr>
      <w:b/>
      <w:bCs/>
      <w:sz w:val="20"/>
      <w:szCs w:val="20"/>
    </w:rPr>
  </w:style>
  <w:style w:type="character" w:styleId="UnresolvedMention">
    <w:name w:val="Unresolved Mention"/>
    <w:basedOn w:val="DefaultParagraphFont"/>
    <w:uiPriority w:val="99"/>
    <w:semiHidden/>
    <w:unhideWhenUsed/>
    <w:rsid w:val="00BF3FA2"/>
    <w:rPr>
      <w:color w:val="605E5C"/>
      <w:shd w:val="clear" w:color="auto" w:fill="E1DFDD"/>
    </w:rPr>
  </w:style>
  <w:style w:type="paragraph" w:styleId="NoSpacing">
    <w:name w:val="No Spacing"/>
    <w:uiPriority w:val="1"/>
    <w:qFormat/>
    <w:rsid w:val="3C7F3C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rgoproj/argo-helm/tree/main/charts/argo-cd"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mailto:Debmalya.Deb@ibm.com"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mailto:acliffor@ie.ibm.com" TargetMode="External"/><Relationship Id="rId7" Type="http://schemas.openxmlformats.org/officeDocument/2006/relationships/hyperlink" Target="https://github.com/helm/helm?tab=readme-ov-file"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idug.org/news/modernizing-db2-containerization-footprint-with-db2u" TargetMode="External"/><Relationship Id="rId11" Type="http://schemas.openxmlformats.org/officeDocument/2006/relationships/image" Target="media/image4.png"/><Relationship Id="rId24" Type="http://schemas.openxmlformats.org/officeDocument/2006/relationships/hyperlink" Target="https://www.ibm.com/support/pages/db2u-next-generatio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mailto:anant@ibm.com"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redhat.com/en/blog/encryption-secure-routes-openshift"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github.com/argoproj/argo-cd/releases/latest/download/argocd-linux-amd64"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Notes:-" TargetMode="Externa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hyperlink" Target="mailto:janpreet.chandhok@ib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3249</Words>
  <Characters>18520</Characters>
  <Application>Microsoft Office Word</Application>
  <DocSecurity>0</DocSecurity>
  <Lines>154</Lines>
  <Paragraphs>43</Paragraphs>
  <ScaleCrop>false</ScaleCrop>
  <Company/>
  <LinksUpToDate>false</LinksUpToDate>
  <CharactersWithSpaces>21726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Debmalya Deb</dc:creator>
  <cp:keywords/>
  <dc:description/>
  <cp:lastModifiedBy>JANA WONG</cp:lastModifiedBy>
  <cp:revision>2</cp:revision>
  <dcterms:created xsi:type="dcterms:W3CDTF">2025-12-10T17:46:00Z</dcterms:created>
  <dcterms:modified xsi:type="dcterms:W3CDTF">2025-12-10T17:46:00Z</dcterms:modified>
</cp:coreProperties>
</file>